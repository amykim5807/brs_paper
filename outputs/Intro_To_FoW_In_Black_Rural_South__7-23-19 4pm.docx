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0" w:name="_Hlk8907220"/>
      <w:bookmarkEnd w:id="0"/>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1" w:name="_Toc12008358"/>
      <w:bookmarkStart w:id="2"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1"/>
      <w:bookmarkEnd w:id="2"/>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3" w:displacedByCustomXml="prev"/>
        <w:p w14:paraId="7AC917B4" w14:textId="1615EAC3" w:rsidR="00600B9E" w:rsidRDefault="003415D7">
          <w:pPr>
            <w:pStyle w:val="TOC3"/>
            <w:tabs>
              <w:tab w:val="right" w:leader="dot" w:pos="9350"/>
            </w:tabs>
            <w:ind w:left="0"/>
            <w:rPr>
              <w:ins w:id="4" w:author="Victoria Johnson" w:date="2019-07-23T12:24:00Z"/>
              <w:rFonts w:asciiTheme="minorHAnsi" w:hAnsiTheme="minorHAnsi" w:cstheme="minorBidi"/>
              <w:noProof/>
              <w:sz w:val="22"/>
              <w:szCs w:val="22"/>
            </w:rPr>
            <w:pPrChange w:id="5" w:author="Victoria Johnson" w:date="2019-07-23T12:24:00Z">
              <w:pPr>
                <w:pStyle w:val="TOC3"/>
                <w:tabs>
                  <w:tab w:val="right" w:leader="dot" w:pos="9350"/>
                </w:tabs>
              </w:pPr>
            </w:pPrChange>
          </w:pPr>
          <w:r w:rsidRPr="00FF1564">
            <w:rPr>
              <w:rStyle w:val="Heading1Char"/>
            </w:rPr>
            <w:t>Table</w:t>
          </w:r>
          <w:commentRangeEnd w:id="3"/>
          <w:r w:rsidR="00D00659">
            <w:rPr>
              <w:rStyle w:val="CommentReference"/>
              <w:rFonts w:cstheme="minorBidi"/>
            </w:rPr>
            <w:commentReference w:id="3"/>
          </w:r>
          <w:r w:rsidRPr="00FF1564">
            <w:rPr>
              <w:rStyle w:val="Heading1Char"/>
            </w:rPr>
            <w:t xml:space="preserve"> of Contents</w:t>
          </w:r>
          <w:r>
            <w:fldChar w:fldCharType="begin"/>
          </w:r>
          <w:r>
            <w:instrText xml:space="preserve"> TOC \o "1-3" \h \z \u </w:instrText>
          </w:r>
          <w:r>
            <w:fldChar w:fldCharType="separate"/>
          </w:r>
          <w:ins w:id="6"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7" w:author="Victoria Johnson" w:date="2019-07-23T12:24:00Z"/>
              <w:rFonts w:asciiTheme="minorHAnsi" w:hAnsiTheme="minorHAnsi" w:cstheme="minorBidi"/>
              <w:b w:val="0"/>
              <w:sz w:val="22"/>
              <w:szCs w:val="22"/>
            </w:rPr>
          </w:pPr>
          <w:ins w:id="8" w:author="Victoria Johnson" w:date="2019-07-23T12:24:00Z">
            <w:r w:rsidRPr="00600B9E">
              <w:rPr>
                <w:rStyle w:val="Hyperlink"/>
                <w:u w:val="none"/>
                <w:rPrChange w:id="9" w:author="Victoria Johnson" w:date="2019-07-23T12:24:00Z">
                  <w:rPr>
                    <w:rStyle w:val="Hyperlink"/>
                  </w:rPr>
                </w:rPrChange>
              </w:rPr>
              <w:fldChar w:fldCharType="begin"/>
            </w:r>
            <w:r w:rsidRPr="00600B9E">
              <w:rPr>
                <w:rStyle w:val="Hyperlink"/>
                <w:u w:val="none"/>
                <w:rPrChange w:id="10" w:author="Victoria Johnson" w:date="2019-07-23T12:24:00Z">
                  <w:rPr>
                    <w:rStyle w:val="Hyperlink"/>
                  </w:rPr>
                </w:rPrChange>
              </w:rPr>
              <w:instrText xml:space="preserve"> </w:instrText>
            </w:r>
            <w:r w:rsidRPr="00600B9E">
              <w:instrText>HYPERLINK \l "_Toc14777058"</w:instrText>
            </w:r>
            <w:r w:rsidRPr="00600B9E">
              <w:rPr>
                <w:rStyle w:val="Hyperlink"/>
                <w:u w:val="none"/>
                <w:rPrChange w:id="11" w:author="Victoria Johnson" w:date="2019-07-23T12:24:00Z">
                  <w:rPr>
                    <w:rStyle w:val="Hyperlink"/>
                  </w:rPr>
                </w:rPrChange>
              </w:rPr>
              <w:instrText xml:space="preserve"> </w:instrText>
            </w:r>
            <w:r w:rsidRPr="00600B9E">
              <w:rPr>
                <w:rStyle w:val="Hyperlink"/>
                <w:u w:val="none"/>
                <w:rPrChange w:id="12" w:author="Victoria Johnson" w:date="2019-07-23T12:24:00Z">
                  <w:rPr>
                    <w:rStyle w:val="Hyperlink"/>
                  </w:rPr>
                </w:rPrChange>
              </w:rPr>
              <w:fldChar w:fldCharType="separate"/>
            </w:r>
            <w:r w:rsidRPr="00600B9E">
              <w:rPr>
                <w:rStyle w:val="Hyperlink"/>
                <w:u w:val="none"/>
                <w:rPrChange w:id="13" w:author="Victoria Johnson" w:date="2019-07-23T12:24:00Z">
                  <w:rPr>
                    <w:rStyle w:val="Hyperlink"/>
                  </w:rPr>
                </w:rPrChange>
              </w:rPr>
              <w:t>Executive Summary</w:t>
            </w:r>
            <w:r w:rsidRPr="00600B9E">
              <w:rPr>
                <w:webHidden/>
              </w:rPr>
              <w:tab/>
            </w:r>
            <w:r w:rsidRPr="00600B9E">
              <w:rPr>
                <w:webHidden/>
                <w:rPrChange w:id="14" w:author="Victoria Johnson" w:date="2019-07-23T12:24:00Z">
                  <w:rPr>
                    <w:webHidden/>
                  </w:rPr>
                </w:rPrChange>
              </w:rPr>
              <w:fldChar w:fldCharType="begin"/>
            </w:r>
            <w:r w:rsidRPr="00600B9E">
              <w:rPr>
                <w:webHidden/>
              </w:rPr>
              <w:instrText xml:space="preserve"> PAGEREF _Toc14777058 \h </w:instrText>
            </w:r>
          </w:ins>
          <w:r w:rsidRPr="00600B9E">
            <w:rPr>
              <w:webHidden/>
              <w:rPrChange w:id="15" w:author="Victoria Johnson" w:date="2019-07-23T12:24:00Z">
                <w:rPr>
                  <w:webHidden/>
                </w:rPr>
              </w:rPrChange>
            </w:rPr>
          </w:r>
          <w:r w:rsidRPr="00600B9E">
            <w:rPr>
              <w:webHidden/>
              <w:rPrChange w:id="16" w:author="Victoria Johnson" w:date="2019-07-23T12:24:00Z">
                <w:rPr>
                  <w:webHidden/>
                </w:rPr>
              </w:rPrChange>
            </w:rPr>
            <w:fldChar w:fldCharType="separate"/>
          </w:r>
          <w:ins w:id="17" w:author="Victoria Johnson" w:date="2019-07-23T12:24:00Z">
            <w:r w:rsidRPr="00600B9E">
              <w:rPr>
                <w:webHidden/>
              </w:rPr>
              <w:t>3</w:t>
            </w:r>
            <w:r w:rsidRPr="00600B9E">
              <w:rPr>
                <w:webHidden/>
                <w:rPrChange w:id="18" w:author="Victoria Johnson" w:date="2019-07-23T12:24:00Z">
                  <w:rPr>
                    <w:webHidden/>
                  </w:rPr>
                </w:rPrChange>
              </w:rPr>
              <w:fldChar w:fldCharType="end"/>
            </w:r>
            <w:r w:rsidRPr="00600B9E">
              <w:rPr>
                <w:rStyle w:val="Hyperlink"/>
                <w:u w:val="none"/>
                <w:rPrChange w:id="19" w:author="Victoria Johnson" w:date="2019-07-23T12:24:00Z">
                  <w:rPr>
                    <w:rStyle w:val="Hyperlink"/>
                  </w:rPr>
                </w:rPrChange>
              </w:rPr>
              <w:fldChar w:fldCharType="end"/>
            </w:r>
          </w:ins>
        </w:p>
        <w:p w14:paraId="6AD9C6DD" w14:textId="520C4F38" w:rsidR="00600B9E" w:rsidRPr="00600B9E" w:rsidRDefault="00600B9E">
          <w:pPr>
            <w:pStyle w:val="TOC1"/>
            <w:rPr>
              <w:ins w:id="20" w:author="Victoria Johnson" w:date="2019-07-23T12:24:00Z"/>
              <w:rFonts w:asciiTheme="minorHAnsi" w:hAnsiTheme="minorHAnsi" w:cstheme="minorBidi"/>
              <w:b w:val="0"/>
              <w:sz w:val="22"/>
              <w:szCs w:val="22"/>
            </w:rPr>
          </w:pPr>
          <w:ins w:id="21" w:author="Victoria Johnson" w:date="2019-07-23T12:24:00Z">
            <w:r w:rsidRPr="00600B9E">
              <w:rPr>
                <w:rStyle w:val="Hyperlink"/>
                <w:u w:val="none"/>
                <w:rPrChange w:id="22" w:author="Victoria Johnson" w:date="2019-07-23T12:24:00Z">
                  <w:rPr>
                    <w:rStyle w:val="Hyperlink"/>
                  </w:rPr>
                </w:rPrChange>
              </w:rPr>
              <w:fldChar w:fldCharType="begin"/>
            </w:r>
            <w:r w:rsidRPr="00600B9E">
              <w:rPr>
                <w:rStyle w:val="Hyperlink"/>
                <w:u w:val="none"/>
                <w:rPrChange w:id="23" w:author="Victoria Johnson" w:date="2019-07-23T12:24:00Z">
                  <w:rPr>
                    <w:rStyle w:val="Hyperlink"/>
                  </w:rPr>
                </w:rPrChange>
              </w:rPr>
              <w:instrText xml:space="preserve"> </w:instrText>
            </w:r>
            <w:r w:rsidRPr="00600B9E">
              <w:instrText>HYPERLINK \l "_Toc14777059"</w:instrText>
            </w:r>
            <w:r w:rsidRPr="00600B9E">
              <w:rPr>
                <w:rStyle w:val="Hyperlink"/>
                <w:u w:val="none"/>
                <w:rPrChange w:id="24" w:author="Victoria Johnson" w:date="2019-07-23T12:24:00Z">
                  <w:rPr>
                    <w:rStyle w:val="Hyperlink"/>
                  </w:rPr>
                </w:rPrChange>
              </w:rPr>
              <w:instrText xml:space="preserve"> </w:instrText>
            </w:r>
            <w:r w:rsidRPr="00600B9E">
              <w:rPr>
                <w:rStyle w:val="Hyperlink"/>
                <w:u w:val="none"/>
                <w:rPrChange w:id="25" w:author="Victoria Johnson" w:date="2019-07-23T12:24:00Z">
                  <w:rPr>
                    <w:rStyle w:val="Hyperlink"/>
                  </w:rPr>
                </w:rPrChange>
              </w:rPr>
              <w:fldChar w:fldCharType="separate"/>
            </w:r>
            <w:r w:rsidRPr="00600B9E">
              <w:rPr>
                <w:rStyle w:val="Hyperlink"/>
                <w:u w:val="none"/>
                <w:rPrChange w:id="26" w:author="Victoria Johnson" w:date="2019-07-23T12:24:00Z">
                  <w:rPr>
                    <w:rStyle w:val="Hyperlink"/>
                  </w:rPr>
                </w:rPrChange>
              </w:rPr>
              <w:t>Introduction</w:t>
            </w:r>
            <w:r w:rsidRPr="00600B9E">
              <w:rPr>
                <w:webHidden/>
              </w:rPr>
              <w:tab/>
            </w:r>
            <w:r w:rsidRPr="00600B9E">
              <w:rPr>
                <w:webHidden/>
                <w:rPrChange w:id="27" w:author="Victoria Johnson" w:date="2019-07-23T12:24:00Z">
                  <w:rPr>
                    <w:webHidden/>
                  </w:rPr>
                </w:rPrChange>
              </w:rPr>
              <w:fldChar w:fldCharType="begin"/>
            </w:r>
            <w:r w:rsidRPr="00600B9E">
              <w:rPr>
                <w:webHidden/>
              </w:rPr>
              <w:instrText xml:space="preserve"> PAGEREF _Toc14777059 \h </w:instrText>
            </w:r>
          </w:ins>
          <w:r w:rsidRPr="00600B9E">
            <w:rPr>
              <w:webHidden/>
              <w:rPrChange w:id="28" w:author="Victoria Johnson" w:date="2019-07-23T12:24:00Z">
                <w:rPr>
                  <w:webHidden/>
                </w:rPr>
              </w:rPrChange>
            </w:rPr>
          </w:r>
          <w:r w:rsidRPr="00600B9E">
            <w:rPr>
              <w:webHidden/>
              <w:rPrChange w:id="29" w:author="Victoria Johnson" w:date="2019-07-23T12:24:00Z">
                <w:rPr>
                  <w:webHidden/>
                </w:rPr>
              </w:rPrChange>
            </w:rPr>
            <w:fldChar w:fldCharType="separate"/>
          </w:r>
          <w:ins w:id="30" w:author="Victoria Johnson" w:date="2019-07-23T12:24:00Z">
            <w:r w:rsidRPr="00600B9E">
              <w:rPr>
                <w:webHidden/>
              </w:rPr>
              <w:t>4</w:t>
            </w:r>
            <w:r w:rsidRPr="00600B9E">
              <w:rPr>
                <w:webHidden/>
                <w:rPrChange w:id="31" w:author="Victoria Johnson" w:date="2019-07-23T12:24:00Z">
                  <w:rPr>
                    <w:webHidden/>
                  </w:rPr>
                </w:rPrChange>
              </w:rPr>
              <w:fldChar w:fldCharType="end"/>
            </w:r>
            <w:r w:rsidRPr="00600B9E">
              <w:rPr>
                <w:rStyle w:val="Hyperlink"/>
                <w:u w:val="none"/>
                <w:rPrChange w:id="32" w:author="Victoria Johnson" w:date="2019-07-23T12:24:00Z">
                  <w:rPr>
                    <w:rStyle w:val="Hyperlink"/>
                  </w:rPr>
                </w:rPrChange>
              </w:rPr>
              <w:fldChar w:fldCharType="end"/>
            </w:r>
          </w:ins>
        </w:p>
        <w:p w14:paraId="3FAF0B84" w14:textId="489BC5D4" w:rsidR="00600B9E" w:rsidRPr="00600B9E" w:rsidRDefault="00600B9E">
          <w:pPr>
            <w:pStyle w:val="TOC1"/>
            <w:rPr>
              <w:ins w:id="33" w:author="Victoria Johnson" w:date="2019-07-23T12:24:00Z"/>
              <w:rFonts w:asciiTheme="minorHAnsi" w:hAnsiTheme="minorHAnsi" w:cstheme="minorBidi"/>
              <w:b w:val="0"/>
              <w:sz w:val="22"/>
              <w:szCs w:val="22"/>
            </w:rPr>
          </w:pPr>
          <w:ins w:id="34" w:author="Victoria Johnson" w:date="2019-07-23T12:24:00Z">
            <w:r w:rsidRPr="00600B9E">
              <w:rPr>
                <w:rStyle w:val="Hyperlink"/>
                <w:u w:val="none"/>
                <w:rPrChange w:id="35" w:author="Victoria Johnson" w:date="2019-07-23T12:24:00Z">
                  <w:rPr>
                    <w:rStyle w:val="Hyperlink"/>
                  </w:rPr>
                </w:rPrChange>
              </w:rPr>
              <w:fldChar w:fldCharType="begin"/>
            </w:r>
            <w:r w:rsidRPr="00600B9E">
              <w:rPr>
                <w:rStyle w:val="Hyperlink"/>
                <w:u w:val="none"/>
                <w:rPrChange w:id="36" w:author="Victoria Johnson" w:date="2019-07-23T12:24:00Z">
                  <w:rPr>
                    <w:rStyle w:val="Hyperlink"/>
                  </w:rPr>
                </w:rPrChange>
              </w:rPr>
              <w:instrText xml:space="preserve"> </w:instrText>
            </w:r>
            <w:r w:rsidRPr="00600B9E">
              <w:instrText>HYPERLINK \l "_Toc14777060"</w:instrText>
            </w:r>
            <w:r w:rsidRPr="00600B9E">
              <w:rPr>
                <w:rStyle w:val="Hyperlink"/>
                <w:u w:val="none"/>
                <w:rPrChange w:id="37" w:author="Victoria Johnson" w:date="2019-07-23T12:24:00Z">
                  <w:rPr>
                    <w:rStyle w:val="Hyperlink"/>
                  </w:rPr>
                </w:rPrChange>
              </w:rPr>
              <w:instrText xml:space="preserve"> </w:instrText>
            </w:r>
            <w:r w:rsidRPr="00600B9E">
              <w:rPr>
                <w:rStyle w:val="Hyperlink"/>
                <w:u w:val="none"/>
                <w:rPrChange w:id="38" w:author="Victoria Johnson" w:date="2019-07-23T12:24:00Z">
                  <w:rPr>
                    <w:rStyle w:val="Hyperlink"/>
                  </w:rPr>
                </w:rPrChange>
              </w:rPr>
              <w:fldChar w:fldCharType="separate"/>
            </w:r>
            <w:r w:rsidRPr="00600B9E">
              <w:rPr>
                <w:rStyle w:val="Hyperlink"/>
                <w:u w:val="none"/>
                <w:rPrChange w:id="39" w:author="Victoria Johnson" w:date="2019-07-23T12:24:00Z">
                  <w:rPr>
                    <w:rStyle w:val="Hyperlink"/>
                  </w:rPr>
                </w:rPrChange>
              </w:rPr>
              <w:t>Defining the Black Rural South</w:t>
            </w:r>
            <w:r w:rsidRPr="00600B9E">
              <w:rPr>
                <w:webHidden/>
              </w:rPr>
              <w:tab/>
            </w:r>
            <w:r w:rsidRPr="00600B9E">
              <w:rPr>
                <w:webHidden/>
                <w:rPrChange w:id="40" w:author="Victoria Johnson" w:date="2019-07-23T12:24:00Z">
                  <w:rPr>
                    <w:webHidden/>
                  </w:rPr>
                </w:rPrChange>
              </w:rPr>
              <w:fldChar w:fldCharType="begin"/>
            </w:r>
            <w:r w:rsidRPr="00600B9E">
              <w:rPr>
                <w:webHidden/>
              </w:rPr>
              <w:instrText xml:space="preserve"> PAGEREF _Toc14777060 \h </w:instrText>
            </w:r>
          </w:ins>
          <w:r w:rsidRPr="00600B9E">
            <w:rPr>
              <w:webHidden/>
              <w:rPrChange w:id="41" w:author="Victoria Johnson" w:date="2019-07-23T12:24:00Z">
                <w:rPr>
                  <w:webHidden/>
                </w:rPr>
              </w:rPrChange>
            </w:rPr>
          </w:r>
          <w:r w:rsidRPr="00600B9E">
            <w:rPr>
              <w:webHidden/>
              <w:rPrChange w:id="42" w:author="Victoria Johnson" w:date="2019-07-23T12:24:00Z">
                <w:rPr>
                  <w:webHidden/>
                </w:rPr>
              </w:rPrChange>
            </w:rPr>
            <w:fldChar w:fldCharType="separate"/>
          </w:r>
          <w:ins w:id="43" w:author="Victoria Johnson" w:date="2019-07-23T12:24:00Z">
            <w:r w:rsidRPr="00600B9E">
              <w:rPr>
                <w:webHidden/>
              </w:rPr>
              <w:t>7</w:t>
            </w:r>
            <w:r w:rsidRPr="00600B9E">
              <w:rPr>
                <w:webHidden/>
                <w:rPrChange w:id="44" w:author="Victoria Johnson" w:date="2019-07-23T12:24:00Z">
                  <w:rPr>
                    <w:webHidden/>
                  </w:rPr>
                </w:rPrChange>
              </w:rPr>
              <w:fldChar w:fldCharType="end"/>
            </w:r>
            <w:r w:rsidRPr="00600B9E">
              <w:rPr>
                <w:rStyle w:val="Hyperlink"/>
                <w:u w:val="none"/>
                <w:rPrChange w:id="45" w:author="Victoria Johnson" w:date="2019-07-23T12:24:00Z">
                  <w:rPr>
                    <w:rStyle w:val="Hyperlink"/>
                  </w:rPr>
                </w:rPrChange>
              </w:rPr>
              <w:fldChar w:fldCharType="end"/>
            </w:r>
          </w:ins>
        </w:p>
        <w:p w14:paraId="39598AEA" w14:textId="230FF3B8" w:rsidR="00600B9E" w:rsidRPr="00600B9E" w:rsidRDefault="00600B9E">
          <w:pPr>
            <w:pStyle w:val="TOC1"/>
            <w:rPr>
              <w:ins w:id="46" w:author="Victoria Johnson" w:date="2019-07-23T12:24:00Z"/>
              <w:rFonts w:asciiTheme="minorHAnsi" w:hAnsiTheme="minorHAnsi" w:cstheme="minorBidi"/>
              <w:b w:val="0"/>
              <w:sz w:val="22"/>
              <w:szCs w:val="22"/>
            </w:rPr>
          </w:pPr>
          <w:ins w:id="47" w:author="Victoria Johnson" w:date="2019-07-23T12:24:00Z">
            <w:r w:rsidRPr="00600B9E">
              <w:rPr>
                <w:rStyle w:val="Hyperlink"/>
                <w:u w:val="none"/>
                <w:rPrChange w:id="48" w:author="Victoria Johnson" w:date="2019-07-23T12:24:00Z">
                  <w:rPr>
                    <w:rStyle w:val="Hyperlink"/>
                  </w:rPr>
                </w:rPrChange>
              </w:rPr>
              <w:fldChar w:fldCharType="begin"/>
            </w:r>
            <w:r w:rsidRPr="00600B9E">
              <w:rPr>
                <w:rStyle w:val="Hyperlink"/>
                <w:u w:val="none"/>
                <w:rPrChange w:id="49" w:author="Victoria Johnson" w:date="2019-07-23T12:24:00Z">
                  <w:rPr>
                    <w:rStyle w:val="Hyperlink"/>
                  </w:rPr>
                </w:rPrChange>
              </w:rPr>
              <w:instrText xml:space="preserve"> </w:instrText>
            </w:r>
            <w:r w:rsidRPr="00600B9E">
              <w:instrText>HYPERLINK \l "_Toc14777061"</w:instrText>
            </w:r>
            <w:r w:rsidRPr="00600B9E">
              <w:rPr>
                <w:rStyle w:val="Hyperlink"/>
                <w:u w:val="none"/>
                <w:rPrChange w:id="50" w:author="Victoria Johnson" w:date="2019-07-23T12:24:00Z">
                  <w:rPr>
                    <w:rStyle w:val="Hyperlink"/>
                  </w:rPr>
                </w:rPrChange>
              </w:rPr>
              <w:instrText xml:space="preserve"> </w:instrText>
            </w:r>
            <w:r w:rsidRPr="00600B9E">
              <w:rPr>
                <w:rStyle w:val="Hyperlink"/>
                <w:u w:val="none"/>
                <w:rPrChange w:id="51" w:author="Victoria Johnson" w:date="2019-07-23T12:24:00Z">
                  <w:rPr>
                    <w:rStyle w:val="Hyperlink"/>
                  </w:rPr>
                </w:rPrChange>
              </w:rPr>
              <w:fldChar w:fldCharType="separate"/>
            </w:r>
            <w:r w:rsidRPr="00600B9E">
              <w:rPr>
                <w:rStyle w:val="Hyperlink"/>
                <w:u w:val="none"/>
                <w:rPrChange w:id="52" w:author="Victoria Johnson" w:date="2019-07-23T12:24:00Z">
                  <w:rPr>
                    <w:rStyle w:val="Hyperlink"/>
                  </w:rPr>
                </w:rPrChange>
              </w:rPr>
              <w:t>The History of Work in the Black Rural South</w:t>
            </w:r>
            <w:r w:rsidRPr="00600B9E">
              <w:rPr>
                <w:webHidden/>
              </w:rPr>
              <w:tab/>
            </w:r>
            <w:r w:rsidRPr="00600B9E">
              <w:rPr>
                <w:webHidden/>
                <w:rPrChange w:id="53" w:author="Victoria Johnson" w:date="2019-07-23T12:24:00Z">
                  <w:rPr>
                    <w:webHidden/>
                  </w:rPr>
                </w:rPrChange>
              </w:rPr>
              <w:fldChar w:fldCharType="begin"/>
            </w:r>
            <w:r w:rsidRPr="00600B9E">
              <w:rPr>
                <w:webHidden/>
              </w:rPr>
              <w:instrText xml:space="preserve"> PAGEREF _Toc14777061 \h </w:instrText>
            </w:r>
          </w:ins>
          <w:r w:rsidRPr="00600B9E">
            <w:rPr>
              <w:webHidden/>
              <w:rPrChange w:id="54" w:author="Victoria Johnson" w:date="2019-07-23T12:24:00Z">
                <w:rPr>
                  <w:webHidden/>
                </w:rPr>
              </w:rPrChange>
            </w:rPr>
          </w:r>
          <w:r w:rsidRPr="00600B9E">
            <w:rPr>
              <w:webHidden/>
              <w:rPrChange w:id="55" w:author="Victoria Johnson" w:date="2019-07-23T12:24:00Z">
                <w:rPr>
                  <w:webHidden/>
                </w:rPr>
              </w:rPrChange>
            </w:rPr>
            <w:fldChar w:fldCharType="separate"/>
          </w:r>
          <w:ins w:id="56" w:author="Victoria Johnson" w:date="2019-07-23T12:24:00Z">
            <w:r w:rsidRPr="00600B9E">
              <w:rPr>
                <w:webHidden/>
              </w:rPr>
              <w:t>10</w:t>
            </w:r>
            <w:r w:rsidRPr="00600B9E">
              <w:rPr>
                <w:webHidden/>
                <w:rPrChange w:id="57" w:author="Victoria Johnson" w:date="2019-07-23T12:24:00Z">
                  <w:rPr>
                    <w:webHidden/>
                  </w:rPr>
                </w:rPrChange>
              </w:rPr>
              <w:fldChar w:fldCharType="end"/>
            </w:r>
            <w:r w:rsidRPr="00600B9E">
              <w:rPr>
                <w:rStyle w:val="Hyperlink"/>
                <w:u w:val="none"/>
                <w:rPrChange w:id="58"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59" w:author="Victoria Johnson" w:date="2019-07-23T12:24:00Z"/>
              <w:rFonts w:asciiTheme="minorHAnsi" w:hAnsiTheme="minorHAnsi" w:cstheme="minorBidi"/>
              <w:noProof/>
              <w:sz w:val="22"/>
              <w:szCs w:val="22"/>
            </w:rPr>
          </w:pPr>
          <w:ins w:id="60" w:author="Victoria Johnson" w:date="2019-07-23T12:24:00Z">
            <w:r w:rsidRPr="00600B9E">
              <w:rPr>
                <w:rStyle w:val="Hyperlink"/>
                <w:noProof/>
                <w:u w:val="none"/>
                <w:rPrChange w:id="61" w:author="Victoria Johnson" w:date="2019-07-23T12:24:00Z">
                  <w:rPr>
                    <w:rStyle w:val="Hyperlink"/>
                    <w:noProof/>
                  </w:rPr>
                </w:rPrChange>
              </w:rPr>
              <w:fldChar w:fldCharType="begin"/>
            </w:r>
            <w:r w:rsidRPr="00600B9E">
              <w:rPr>
                <w:rStyle w:val="Hyperlink"/>
                <w:noProof/>
                <w:u w:val="none"/>
                <w:rPrChange w:id="62"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3" w:author="Victoria Johnson" w:date="2019-07-23T12:24:00Z">
                  <w:rPr>
                    <w:rStyle w:val="Hyperlink"/>
                    <w:noProof/>
                  </w:rPr>
                </w:rPrChange>
              </w:rPr>
              <w:instrText xml:space="preserve"> </w:instrText>
            </w:r>
            <w:r w:rsidRPr="00600B9E">
              <w:rPr>
                <w:rStyle w:val="Hyperlink"/>
                <w:noProof/>
                <w:u w:val="none"/>
                <w:rPrChange w:id="64" w:author="Victoria Johnson" w:date="2019-07-23T12:24:00Z">
                  <w:rPr>
                    <w:rStyle w:val="Hyperlink"/>
                    <w:noProof/>
                  </w:rPr>
                </w:rPrChange>
              </w:rPr>
              <w:fldChar w:fldCharType="separate"/>
            </w:r>
            <w:r w:rsidRPr="00600B9E">
              <w:rPr>
                <w:rStyle w:val="Hyperlink"/>
                <w:noProof/>
                <w:u w:val="none"/>
                <w:rPrChange w:id="65"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6"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7" w:author="Victoria Johnson" w:date="2019-07-23T12:24:00Z">
                <w:rPr>
                  <w:noProof/>
                  <w:webHidden/>
                </w:rPr>
              </w:rPrChange>
            </w:rPr>
          </w:r>
          <w:r w:rsidRPr="00600B9E">
            <w:rPr>
              <w:noProof/>
              <w:webHidden/>
              <w:rPrChange w:id="68" w:author="Victoria Johnson" w:date="2019-07-23T12:24:00Z">
                <w:rPr>
                  <w:noProof/>
                  <w:webHidden/>
                </w:rPr>
              </w:rPrChange>
            </w:rPr>
            <w:fldChar w:fldCharType="separate"/>
          </w:r>
          <w:ins w:id="69" w:author="Victoria Johnson" w:date="2019-07-23T12:24:00Z">
            <w:r w:rsidRPr="00600B9E">
              <w:rPr>
                <w:noProof/>
                <w:webHidden/>
              </w:rPr>
              <w:t>10</w:t>
            </w:r>
            <w:r w:rsidRPr="00600B9E">
              <w:rPr>
                <w:noProof/>
                <w:webHidden/>
                <w:rPrChange w:id="70" w:author="Victoria Johnson" w:date="2019-07-23T12:24:00Z">
                  <w:rPr>
                    <w:noProof/>
                    <w:webHidden/>
                  </w:rPr>
                </w:rPrChange>
              </w:rPr>
              <w:fldChar w:fldCharType="end"/>
            </w:r>
            <w:r w:rsidRPr="00600B9E">
              <w:rPr>
                <w:rStyle w:val="Hyperlink"/>
                <w:noProof/>
                <w:u w:val="none"/>
                <w:rPrChange w:id="71"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2" w:author="Victoria Johnson" w:date="2019-07-23T12:24:00Z"/>
              <w:rFonts w:asciiTheme="minorHAnsi" w:hAnsiTheme="minorHAnsi" w:cstheme="minorBidi"/>
              <w:noProof/>
              <w:sz w:val="22"/>
              <w:szCs w:val="22"/>
            </w:rPr>
          </w:pPr>
          <w:ins w:id="73" w:author="Victoria Johnson" w:date="2019-07-23T12:24:00Z">
            <w:r w:rsidRPr="00600B9E">
              <w:rPr>
                <w:rStyle w:val="Hyperlink"/>
                <w:noProof/>
                <w:u w:val="none"/>
                <w:rPrChange w:id="74" w:author="Victoria Johnson" w:date="2019-07-23T12:24:00Z">
                  <w:rPr>
                    <w:rStyle w:val="Hyperlink"/>
                    <w:noProof/>
                  </w:rPr>
                </w:rPrChange>
              </w:rPr>
              <w:fldChar w:fldCharType="begin"/>
            </w:r>
            <w:r w:rsidRPr="00600B9E">
              <w:rPr>
                <w:rStyle w:val="Hyperlink"/>
                <w:noProof/>
                <w:u w:val="none"/>
                <w:rPrChange w:id="75"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6" w:author="Victoria Johnson" w:date="2019-07-23T12:24:00Z">
                  <w:rPr>
                    <w:rStyle w:val="Hyperlink"/>
                    <w:noProof/>
                  </w:rPr>
                </w:rPrChange>
              </w:rPr>
              <w:instrText xml:space="preserve"> </w:instrText>
            </w:r>
            <w:r w:rsidRPr="00600B9E">
              <w:rPr>
                <w:rStyle w:val="Hyperlink"/>
                <w:noProof/>
                <w:u w:val="none"/>
                <w:rPrChange w:id="77" w:author="Victoria Johnson" w:date="2019-07-23T12:24:00Z">
                  <w:rPr>
                    <w:rStyle w:val="Hyperlink"/>
                    <w:noProof/>
                  </w:rPr>
                </w:rPrChange>
              </w:rPr>
              <w:fldChar w:fldCharType="separate"/>
            </w:r>
            <w:r w:rsidRPr="00600B9E">
              <w:rPr>
                <w:rStyle w:val="Hyperlink"/>
                <w:noProof/>
                <w:u w:val="none"/>
                <w:rPrChange w:id="78"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79"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0" w:author="Victoria Johnson" w:date="2019-07-23T12:24:00Z">
                <w:rPr>
                  <w:noProof/>
                  <w:webHidden/>
                </w:rPr>
              </w:rPrChange>
            </w:rPr>
          </w:r>
          <w:r w:rsidRPr="00600B9E">
            <w:rPr>
              <w:noProof/>
              <w:webHidden/>
              <w:rPrChange w:id="81" w:author="Victoria Johnson" w:date="2019-07-23T12:24:00Z">
                <w:rPr>
                  <w:noProof/>
                  <w:webHidden/>
                </w:rPr>
              </w:rPrChange>
            </w:rPr>
            <w:fldChar w:fldCharType="separate"/>
          </w:r>
          <w:ins w:id="82" w:author="Victoria Johnson" w:date="2019-07-23T12:24:00Z">
            <w:r w:rsidRPr="00600B9E">
              <w:rPr>
                <w:noProof/>
                <w:webHidden/>
              </w:rPr>
              <w:t>15</w:t>
            </w:r>
            <w:r w:rsidRPr="00600B9E">
              <w:rPr>
                <w:noProof/>
                <w:webHidden/>
                <w:rPrChange w:id="83" w:author="Victoria Johnson" w:date="2019-07-23T12:24:00Z">
                  <w:rPr>
                    <w:noProof/>
                    <w:webHidden/>
                  </w:rPr>
                </w:rPrChange>
              </w:rPr>
              <w:fldChar w:fldCharType="end"/>
            </w:r>
            <w:r w:rsidRPr="00600B9E">
              <w:rPr>
                <w:rStyle w:val="Hyperlink"/>
                <w:noProof/>
                <w:u w:val="none"/>
                <w:rPrChange w:id="84"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5" w:author="Victoria Johnson" w:date="2019-07-23T12:24:00Z"/>
              <w:rFonts w:asciiTheme="minorHAnsi" w:hAnsiTheme="minorHAnsi" w:cstheme="minorBidi"/>
              <w:noProof/>
              <w:sz w:val="22"/>
              <w:szCs w:val="22"/>
            </w:rPr>
          </w:pPr>
          <w:ins w:id="86" w:author="Victoria Johnson" w:date="2019-07-23T12:24:00Z">
            <w:r w:rsidRPr="00600B9E">
              <w:rPr>
                <w:rStyle w:val="Hyperlink"/>
                <w:noProof/>
                <w:u w:val="none"/>
                <w:rPrChange w:id="87" w:author="Victoria Johnson" w:date="2019-07-23T12:24:00Z">
                  <w:rPr>
                    <w:rStyle w:val="Hyperlink"/>
                    <w:noProof/>
                  </w:rPr>
                </w:rPrChange>
              </w:rPr>
              <w:fldChar w:fldCharType="begin"/>
            </w:r>
            <w:r w:rsidRPr="00600B9E">
              <w:rPr>
                <w:rStyle w:val="Hyperlink"/>
                <w:noProof/>
                <w:u w:val="none"/>
                <w:rPrChange w:id="88"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89" w:author="Victoria Johnson" w:date="2019-07-23T12:24:00Z">
                  <w:rPr>
                    <w:rStyle w:val="Hyperlink"/>
                    <w:noProof/>
                  </w:rPr>
                </w:rPrChange>
              </w:rPr>
              <w:instrText xml:space="preserve"> </w:instrText>
            </w:r>
            <w:r w:rsidRPr="00600B9E">
              <w:rPr>
                <w:rStyle w:val="Hyperlink"/>
                <w:noProof/>
                <w:u w:val="none"/>
                <w:rPrChange w:id="90" w:author="Victoria Johnson" w:date="2019-07-23T12:24:00Z">
                  <w:rPr>
                    <w:rStyle w:val="Hyperlink"/>
                    <w:noProof/>
                  </w:rPr>
                </w:rPrChange>
              </w:rPr>
              <w:fldChar w:fldCharType="separate"/>
            </w:r>
            <w:r w:rsidRPr="00600B9E">
              <w:rPr>
                <w:rStyle w:val="Hyperlink"/>
                <w:noProof/>
                <w:u w:val="none"/>
                <w:rPrChange w:id="91"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2"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3" w:author="Victoria Johnson" w:date="2019-07-23T12:24:00Z">
                <w:rPr>
                  <w:noProof/>
                  <w:webHidden/>
                </w:rPr>
              </w:rPrChange>
            </w:rPr>
          </w:r>
          <w:r w:rsidRPr="00600B9E">
            <w:rPr>
              <w:noProof/>
              <w:webHidden/>
              <w:rPrChange w:id="94" w:author="Victoria Johnson" w:date="2019-07-23T12:24:00Z">
                <w:rPr>
                  <w:noProof/>
                  <w:webHidden/>
                </w:rPr>
              </w:rPrChange>
            </w:rPr>
            <w:fldChar w:fldCharType="separate"/>
          </w:r>
          <w:ins w:id="95" w:author="Victoria Johnson" w:date="2019-07-23T12:24:00Z">
            <w:r w:rsidRPr="00600B9E">
              <w:rPr>
                <w:noProof/>
                <w:webHidden/>
              </w:rPr>
              <w:t>17</w:t>
            </w:r>
            <w:r w:rsidRPr="00600B9E">
              <w:rPr>
                <w:noProof/>
                <w:webHidden/>
                <w:rPrChange w:id="96" w:author="Victoria Johnson" w:date="2019-07-23T12:24:00Z">
                  <w:rPr>
                    <w:noProof/>
                    <w:webHidden/>
                  </w:rPr>
                </w:rPrChange>
              </w:rPr>
              <w:fldChar w:fldCharType="end"/>
            </w:r>
            <w:r w:rsidRPr="00600B9E">
              <w:rPr>
                <w:rStyle w:val="Hyperlink"/>
                <w:noProof/>
                <w:u w:val="none"/>
                <w:rPrChange w:id="97" w:author="Victoria Johnson" w:date="2019-07-23T12:24:00Z">
                  <w:rPr>
                    <w:rStyle w:val="Hyperlink"/>
                    <w:noProof/>
                  </w:rPr>
                </w:rPrChange>
              </w:rPr>
              <w:fldChar w:fldCharType="end"/>
            </w:r>
          </w:ins>
        </w:p>
        <w:p w14:paraId="799C99AE" w14:textId="4638234A" w:rsidR="00600B9E" w:rsidRPr="00600B9E" w:rsidRDefault="00600B9E">
          <w:pPr>
            <w:pStyle w:val="TOC1"/>
            <w:rPr>
              <w:ins w:id="98" w:author="Victoria Johnson" w:date="2019-07-23T12:24:00Z"/>
              <w:rFonts w:asciiTheme="minorHAnsi" w:hAnsiTheme="minorHAnsi" w:cstheme="minorBidi"/>
              <w:b w:val="0"/>
              <w:sz w:val="22"/>
              <w:szCs w:val="22"/>
            </w:rPr>
          </w:pPr>
          <w:ins w:id="99" w:author="Victoria Johnson" w:date="2019-07-23T12:24:00Z">
            <w:r w:rsidRPr="00600B9E">
              <w:rPr>
                <w:rStyle w:val="Hyperlink"/>
                <w:u w:val="none"/>
                <w:rPrChange w:id="100" w:author="Victoria Johnson" w:date="2019-07-23T12:24:00Z">
                  <w:rPr>
                    <w:rStyle w:val="Hyperlink"/>
                  </w:rPr>
                </w:rPrChange>
              </w:rPr>
              <w:fldChar w:fldCharType="begin"/>
            </w:r>
            <w:r w:rsidRPr="00600B9E">
              <w:rPr>
                <w:rStyle w:val="Hyperlink"/>
                <w:u w:val="none"/>
                <w:rPrChange w:id="101"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2" w:author="Victoria Johnson" w:date="2019-07-23T12:24:00Z">
                  <w:rPr>
                    <w:rStyle w:val="Hyperlink"/>
                  </w:rPr>
                </w:rPrChange>
              </w:rPr>
              <w:instrText xml:space="preserve"> </w:instrText>
            </w:r>
            <w:r w:rsidRPr="00600B9E">
              <w:rPr>
                <w:rStyle w:val="Hyperlink"/>
                <w:u w:val="none"/>
                <w:rPrChange w:id="103" w:author="Victoria Johnson" w:date="2019-07-23T12:24:00Z">
                  <w:rPr>
                    <w:rStyle w:val="Hyperlink"/>
                  </w:rPr>
                </w:rPrChange>
              </w:rPr>
              <w:fldChar w:fldCharType="separate"/>
            </w:r>
            <w:r w:rsidRPr="00600B9E">
              <w:rPr>
                <w:rStyle w:val="Hyperlink"/>
                <w:u w:val="none"/>
                <w:rPrChange w:id="104" w:author="Victoria Johnson" w:date="2019-07-23T12:24:00Z">
                  <w:rPr>
                    <w:rStyle w:val="Hyperlink"/>
                  </w:rPr>
                </w:rPrChange>
              </w:rPr>
              <w:t>The Present Status of Work in the Black Rural South</w:t>
            </w:r>
            <w:r w:rsidRPr="00600B9E">
              <w:rPr>
                <w:webHidden/>
              </w:rPr>
              <w:tab/>
            </w:r>
            <w:r w:rsidRPr="00600B9E">
              <w:rPr>
                <w:webHidden/>
                <w:rPrChange w:id="105" w:author="Victoria Johnson" w:date="2019-07-23T12:24:00Z">
                  <w:rPr>
                    <w:webHidden/>
                  </w:rPr>
                </w:rPrChange>
              </w:rPr>
              <w:fldChar w:fldCharType="begin"/>
            </w:r>
            <w:r w:rsidRPr="00600B9E">
              <w:rPr>
                <w:webHidden/>
              </w:rPr>
              <w:instrText xml:space="preserve"> PAGEREF _Toc14777065 \h </w:instrText>
            </w:r>
          </w:ins>
          <w:r w:rsidRPr="00600B9E">
            <w:rPr>
              <w:webHidden/>
              <w:rPrChange w:id="106" w:author="Victoria Johnson" w:date="2019-07-23T12:24:00Z">
                <w:rPr>
                  <w:webHidden/>
                </w:rPr>
              </w:rPrChange>
            </w:rPr>
          </w:r>
          <w:r w:rsidRPr="00600B9E">
            <w:rPr>
              <w:webHidden/>
              <w:rPrChange w:id="107" w:author="Victoria Johnson" w:date="2019-07-23T12:24:00Z">
                <w:rPr>
                  <w:webHidden/>
                </w:rPr>
              </w:rPrChange>
            </w:rPr>
            <w:fldChar w:fldCharType="separate"/>
          </w:r>
          <w:ins w:id="108" w:author="Victoria Johnson" w:date="2019-07-23T12:24:00Z">
            <w:r w:rsidRPr="00600B9E">
              <w:rPr>
                <w:webHidden/>
              </w:rPr>
              <w:t>24</w:t>
            </w:r>
            <w:r w:rsidRPr="00600B9E">
              <w:rPr>
                <w:webHidden/>
                <w:rPrChange w:id="109" w:author="Victoria Johnson" w:date="2019-07-23T12:24:00Z">
                  <w:rPr>
                    <w:webHidden/>
                  </w:rPr>
                </w:rPrChange>
              </w:rPr>
              <w:fldChar w:fldCharType="end"/>
            </w:r>
            <w:r w:rsidRPr="00600B9E">
              <w:rPr>
                <w:rStyle w:val="Hyperlink"/>
                <w:u w:val="none"/>
                <w:rPrChange w:id="110"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1" w:author="Victoria Johnson" w:date="2019-07-23T12:24:00Z"/>
              <w:rFonts w:asciiTheme="minorHAnsi" w:hAnsiTheme="minorHAnsi" w:cstheme="minorBidi"/>
              <w:noProof/>
              <w:sz w:val="22"/>
              <w:szCs w:val="22"/>
            </w:rPr>
          </w:pPr>
          <w:ins w:id="112" w:author="Victoria Johnson" w:date="2019-07-23T12:24:00Z">
            <w:r w:rsidRPr="00600B9E">
              <w:rPr>
                <w:rStyle w:val="Hyperlink"/>
                <w:noProof/>
                <w:u w:val="none"/>
                <w:rPrChange w:id="113" w:author="Victoria Johnson" w:date="2019-07-23T12:24:00Z">
                  <w:rPr>
                    <w:rStyle w:val="Hyperlink"/>
                    <w:noProof/>
                  </w:rPr>
                </w:rPrChange>
              </w:rPr>
              <w:fldChar w:fldCharType="begin"/>
            </w:r>
            <w:r w:rsidRPr="00600B9E">
              <w:rPr>
                <w:rStyle w:val="Hyperlink"/>
                <w:noProof/>
                <w:u w:val="none"/>
                <w:rPrChange w:id="114"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5" w:author="Victoria Johnson" w:date="2019-07-23T12:24:00Z">
                  <w:rPr>
                    <w:rStyle w:val="Hyperlink"/>
                    <w:noProof/>
                  </w:rPr>
                </w:rPrChange>
              </w:rPr>
              <w:instrText xml:space="preserve"> </w:instrText>
            </w:r>
            <w:r w:rsidRPr="00600B9E">
              <w:rPr>
                <w:rStyle w:val="Hyperlink"/>
                <w:noProof/>
                <w:u w:val="none"/>
                <w:rPrChange w:id="116" w:author="Victoria Johnson" w:date="2019-07-23T12:24:00Z">
                  <w:rPr>
                    <w:rStyle w:val="Hyperlink"/>
                    <w:noProof/>
                  </w:rPr>
                </w:rPrChange>
              </w:rPr>
              <w:fldChar w:fldCharType="separate"/>
            </w:r>
            <w:r w:rsidRPr="00600B9E">
              <w:rPr>
                <w:rStyle w:val="Hyperlink"/>
                <w:noProof/>
                <w:u w:val="none"/>
                <w:rPrChange w:id="117" w:author="Victoria Johnson" w:date="2019-07-23T12:24:00Z">
                  <w:rPr>
                    <w:rStyle w:val="Hyperlink"/>
                    <w:b/>
                    <w:bCs/>
                    <w:noProof/>
                  </w:rPr>
                </w:rPrChange>
              </w:rPr>
              <w:t>The Opportunity to Increase Prosperity</w:t>
            </w:r>
            <w:r w:rsidRPr="00600B9E">
              <w:rPr>
                <w:noProof/>
                <w:webHidden/>
              </w:rPr>
              <w:tab/>
            </w:r>
            <w:r w:rsidRPr="00600B9E">
              <w:rPr>
                <w:noProof/>
                <w:webHidden/>
                <w:rPrChange w:id="118"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19" w:author="Victoria Johnson" w:date="2019-07-23T12:24:00Z">
                <w:rPr>
                  <w:noProof/>
                  <w:webHidden/>
                </w:rPr>
              </w:rPrChange>
            </w:rPr>
          </w:r>
          <w:r w:rsidRPr="00600B9E">
            <w:rPr>
              <w:noProof/>
              <w:webHidden/>
              <w:rPrChange w:id="120" w:author="Victoria Johnson" w:date="2019-07-23T12:24:00Z">
                <w:rPr>
                  <w:noProof/>
                  <w:webHidden/>
                </w:rPr>
              </w:rPrChange>
            </w:rPr>
            <w:fldChar w:fldCharType="separate"/>
          </w:r>
          <w:ins w:id="121" w:author="Victoria Johnson" w:date="2019-07-23T12:24:00Z">
            <w:r w:rsidRPr="00600B9E">
              <w:rPr>
                <w:noProof/>
                <w:webHidden/>
              </w:rPr>
              <w:t>25</w:t>
            </w:r>
            <w:r w:rsidRPr="00600B9E">
              <w:rPr>
                <w:noProof/>
                <w:webHidden/>
                <w:rPrChange w:id="122" w:author="Victoria Johnson" w:date="2019-07-23T12:24:00Z">
                  <w:rPr>
                    <w:noProof/>
                    <w:webHidden/>
                  </w:rPr>
                </w:rPrChange>
              </w:rPr>
              <w:fldChar w:fldCharType="end"/>
            </w:r>
            <w:r w:rsidRPr="00600B9E">
              <w:rPr>
                <w:rStyle w:val="Hyperlink"/>
                <w:noProof/>
                <w:u w:val="none"/>
                <w:rPrChange w:id="123"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4" w:author="Victoria Johnson" w:date="2019-07-23T12:24:00Z"/>
              <w:rFonts w:asciiTheme="minorHAnsi" w:hAnsiTheme="minorHAnsi" w:cstheme="minorBidi"/>
              <w:noProof/>
              <w:sz w:val="22"/>
              <w:szCs w:val="22"/>
            </w:rPr>
          </w:pPr>
          <w:ins w:id="125" w:author="Victoria Johnson" w:date="2019-07-23T12:24:00Z">
            <w:r w:rsidRPr="00600B9E">
              <w:rPr>
                <w:rStyle w:val="Hyperlink"/>
                <w:noProof/>
                <w:u w:val="none"/>
                <w:rPrChange w:id="126" w:author="Victoria Johnson" w:date="2019-07-23T12:24:00Z">
                  <w:rPr>
                    <w:rStyle w:val="Hyperlink"/>
                    <w:noProof/>
                  </w:rPr>
                </w:rPrChange>
              </w:rPr>
              <w:fldChar w:fldCharType="begin"/>
            </w:r>
            <w:r w:rsidRPr="00600B9E">
              <w:rPr>
                <w:rStyle w:val="Hyperlink"/>
                <w:noProof/>
                <w:u w:val="none"/>
                <w:rPrChange w:id="127"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8" w:author="Victoria Johnson" w:date="2019-07-23T12:24:00Z">
                  <w:rPr>
                    <w:rStyle w:val="Hyperlink"/>
                    <w:noProof/>
                  </w:rPr>
                </w:rPrChange>
              </w:rPr>
              <w:instrText xml:space="preserve"> </w:instrText>
            </w:r>
            <w:r w:rsidRPr="00600B9E">
              <w:rPr>
                <w:rStyle w:val="Hyperlink"/>
                <w:noProof/>
                <w:u w:val="none"/>
                <w:rPrChange w:id="129" w:author="Victoria Johnson" w:date="2019-07-23T12:24:00Z">
                  <w:rPr>
                    <w:rStyle w:val="Hyperlink"/>
                    <w:noProof/>
                  </w:rPr>
                </w:rPrChange>
              </w:rPr>
              <w:fldChar w:fldCharType="separate"/>
            </w:r>
            <w:r w:rsidRPr="00600B9E">
              <w:rPr>
                <w:rStyle w:val="Hyperlink"/>
                <w:noProof/>
                <w:u w:val="none"/>
                <w:rPrChange w:id="130"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1"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2" w:author="Victoria Johnson" w:date="2019-07-23T12:24:00Z">
                <w:rPr>
                  <w:noProof/>
                  <w:webHidden/>
                </w:rPr>
              </w:rPrChange>
            </w:rPr>
          </w:r>
          <w:r w:rsidRPr="00600B9E">
            <w:rPr>
              <w:noProof/>
              <w:webHidden/>
              <w:rPrChange w:id="133" w:author="Victoria Johnson" w:date="2019-07-23T12:24:00Z">
                <w:rPr>
                  <w:noProof/>
                  <w:webHidden/>
                </w:rPr>
              </w:rPrChange>
            </w:rPr>
            <w:fldChar w:fldCharType="separate"/>
          </w:r>
          <w:ins w:id="134" w:author="Victoria Johnson" w:date="2019-07-23T12:24:00Z">
            <w:r w:rsidRPr="00600B9E">
              <w:rPr>
                <w:noProof/>
                <w:webHidden/>
              </w:rPr>
              <w:t>29</w:t>
            </w:r>
            <w:r w:rsidRPr="00600B9E">
              <w:rPr>
                <w:noProof/>
                <w:webHidden/>
                <w:rPrChange w:id="135" w:author="Victoria Johnson" w:date="2019-07-23T12:24:00Z">
                  <w:rPr>
                    <w:noProof/>
                    <w:webHidden/>
                  </w:rPr>
                </w:rPrChange>
              </w:rPr>
              <w:fldChar w:fldCharType="end"/>
            </w:r>
            <w:r w:rsidRPr="00600B9E">
              <w:rPr>
                <w:rStyle w:val="Hyperlink"/>
                <w:noProof/>
                <w:u w:val="none"/>
                <w:rPrChange w:id="136" w:author="Victoria Johnson" w:date="2019-07-23T12:24:00Z">
                  <w:rPr>
                    <w:rStyle w:val="Hyperlink"/>
                    <w:noProof/>
                  </w:rPr>
                </w:rPrChange>
              </w:rPr>
              <w:fldChar w:fldCharType="end"/>
            </w:r>
          </w:ins>
        </w:p>
        <w:p w14:paraId="018D8542" w14:textId="2AA51817" w:rsidR="00600B9E" w:rsidRPr="00600B9E" w:rsidRDefault="00600B9E">
          <w:pPr>
            <w:pStyle w:val="TOC1"/>
            <w:rPr>
              <w:ins w:id="137" w:author="Victoria Johnson" w:date="2019-07-23T12:24:00Z"/>
              <w:rFonts w:asciiTheme="minorHAnsi" w:hAnsiTheme="minorHAnsi" w:cstheme="minorBidi"/>
              <w:b w:val="0"/>
              <w:sz w:val="22"/>
              <w:szCs w:val="22"/>
            </w:rPr>
          </w:pPr>
          <w:ins w:id="138" w:author="Victoria Johnson" w:date="2019-07-23T12:24:00Z">
            <w:r w:rsidRPr="00600B9E">
              <w:rPr>
                <w:rStyle w:val="Hyperlink"/>
                <w:u w:val="none"/>
                <w:rPrChange w:id="139" w:author="Victoria Johnson" w:date="2019-07-23T12:24:00Z">
                  <w:rPr>
                    <w:rStyle w:val="Hyperlink"/>
                  </w:rPr>
                </w:rPrChange>
              </w:rPr>
              <w:fldChar w:fldCharType="begin"/>
            </w:r>
            <w:r w:rsidRPr="00600B9E">
              <w:rPr>
                <w:rStyle w:val="Hyperlink"/>
                <w:u w:val="none"/>
                <w:rPrChange w:id="140"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1" w:author="Victoria Johnson" w:date="2019-07-23T12:24:00Z">
                  <w:rPr>
                    <w:rStyle w:val="Hyperlink"/>
                  </w:rPr>
                </w:rPrChange>
              </w:rPr>
              <w:instrText xml:space="preserve"> </w:instrText>
            </w:r>
            <w:r w:rsidRPr="00600B9E">
              <w:rPr>
                <w:rStyle w:val="Hyperlink"/>
                <w:u w:val="none"/>
                <w:rPrChange w:id="142" w:author="Victoria Johnson" w:date="2019-07-23T12:24:00Z">
                  <w:rPr>
                    <w:rStyle w:val="Hyperlink"/>
                  </w:rPr>
                </w:rPrChange>
              </w:rPr>
              <w:fldChar w:fldCharType="separate"/>
            </w:r>
            <w:r w:rsidRPr="00600B9E">
              <w:rPr>
                <w:rStyle w:val="Hyperlink"/>
                <w:u w:val="none"/>
                <w:rPrChange w:id="143" w:author="Victoria Johnson" w:date="2019-07-23T12:24:00Z">
                  <w:rPr>
                    <w:rStyle w:val="Hyperlink"/>
                  </w:rPr>
                </w:rPrChange>
              </w:rPr>
              <w:t>Labor Markets and Automation in the Black Rural South</w:t>
            </w:r>
            <w:r w:rsidRPr="00600B9E">
              <w:rPr>
                <w:webHidden/>
              </w:rPr>
              <w:tab/>
            </w:r>
            <w:r w:rsidRPr="00600B9E">
              <w:rPr>
                <w:webHidden/>
                <w:rPrChange w:id="144" w:author="Victoria Johnson" w:date="2019-07-23T12:24:00Z">
                  <w:rPr>
                    <w:webHidden/>
                  </w:rPr>
                </w:rPrChange>
              </w:rPr>
              <w:fldChar w:fldCharType="begin"/>
            </w:r>
            <w:r w:rsidRPr="00600B9E">
              <w:rPr>
                <w:webHidden/>
              </w:rPr>
              <w:instrText xml:space="preserve"> PAGEREF _Toc14777068 \h </w:instrText>
            </w:r>
          </w:ins>
          <w:r w:rsidRPr="00600B9E">
            <w:rPr>
              <w:webHidden/>
              <w:rPrChange w:id="145" w:author="Victoria Johnson" w:date="2019-07-23T12:24:00Z">
                <w:rPr>
                  <w:webHidden/>
                </w:rPr>
              </w:rPrChange>
            </w:rPr>
          </w:r>
          <w:r w:rsidRPr="00600B9E">
            <w:rPr>
              <w:webHidden/>
              <w:rPrChange w:id="146" w:author="Victoria Johnson" w:date="2019-07-23T12:24:00Z">
                <w:rPr>
                  <w:webHidden/>
                </w:rPr>
              </w:rPrChange>
            </w:rPr>
            <w:fldChar w:fldCharType="separate"/>
          </w:r>
          <w:ins w:id="147" w:author="Victoria Johnson" w:date="2019-07-23T12:24:00Z">
            <w:r w:rsidRPr="00600B9E">
              <w:rPr>
                <w:webHidden/>
              </w:rPr>
              <w:t>34</w:t>
            </w:r>
            <w:r w:rsidRPr="00600B9E">
              <w:rPr>
                <w:webHidden/>
                <w:rPrChange w:id="148" w:author="Victoria Johnson" w:date="2019-07-23T12:24:00Z">
                  <w:rPr>
                    <w:webHidden/>
                  </w:rPr>
                </w:rPrChange>
              </w:rPr>
              <w:fldChar w:fldCharType="end"/>
            </w:r>
            <w:r w:rsidRPr="00600B9E">
              <w:rPr>
                <w:rStyle w:val="Hyperlink"/>
                <w:u w:val="none"/>
                <w:rPrChange w:id="149" w:author="Victoria Johnson" w:date="2019-07-23T12:24:00Z">
                  <w:rPr>
                    <w:rStyle w:val="Hyperlink"/>
                  </w:rPr>
                </w:rPrChange>
              </w:rPr>
              <w:fldChar w:fldCharType="end"/>
            </w:r>
          </w:ins>
        </w:p>
        <w:p w14:paraId="2D3DE2E9" w14:textId="45C159E9" w:rsidR="00600B9E" w:rsidRPr="00600B9E" w:rsidRDefault="00600B9E">
          <w:pPr>
            <w:pStyle w:val="TOC1"/>
            <w:rPr>
              <w:ins w:id="150" w:author="Victoria Johnson" w:date="2019-07-23T12:24:00Z"/>
              <w:rFonts w:asciiTheme="minorHAnsi" w:hAnsiTheme="minorHAnsi" w:cstheme="minorBidi"/>
              <w:b w:val="0"/>
              <w:sz w:val="22"/>
              <w:szCs w:val="22"/>
            </w:rPr>
          </w:pPr>
          <w:ins w:id="151" w:author="Victoria Johnson" w:date="2019-07-23T12:24:00Z">
            <w:r w:rsidRPr="00600B9E">
              <w:rPr>
                <w:rStyle w:val="Hyperlink"/>
                <w:u w:val="none"/>
                <w:rPrChange w:id="152" w:author="Victoria Johnson" w:date="2019-07-23T12:24:00Z">
                  <w:rPr>
                    <w:rStyle w:val="Hyperlink"/>
                  </w:rPr>
                </w:rPrChange>
              </w:rPr>
              <w:fldChar w:fldCharType="begin"/>
            </w:r>
            <w:r w:rsidRPr="00600B9E">
              <w:rPr>
                <w:rStyle w:val="Hyperlink"/>
                <w:u w:val="none"/>
                <w:rPrChange w:id="153"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4" w:author="Victoria Johnson" w:date="2019-07-23T12:24:00Z">
                  <w:rPr>
                    <w:rStyle w:val="Hyperlink"/>
                  </w:rPr>
                </w:rPrChange>
              </w:rPr>
              <w:instrText xml:space="preserve"> </w:instrText>
            </w:r>
            <w:r w:rsidRPr="00600B9E">
              <w:rPr>
                <w:rStyle w:val="Hyperlink"/>
                <w:u w:val="none"/>
                <w:rPrChange w:id="155" w:author="Victoria Johnson" w:date="2019-07-23T12:24:00Z">
                  <w:rPr>
                    <w:rStyle w:val="Hyperlink"/>
                  </w:rPr>
                </w:rPrChange>
              </w:rPr>
              <w:fldChar w:fldCharType="separate"/>
            </w:r>
            <w:r w:rsidRPr="00600B9E">
              <w:rPr>
                <w:rStyle w:val="Hyperlink"/>
                <w:u w:val="none"/>
                <w:rPrChange w:id="156" w:author="Victoria Johnson" w:date="2019-07-23T12:24:00Z">
                  <w:rPr>
                    <w:rStyle w:val="Hyperlink"/>
                  </w:rPr>
                </w:rPrChange>
              </w:rPr>
              <w:t>Recommendations for the Future of Work in the Black Rural South</w:t>
            </w:r>
            <w:r w:rsidRPr="00600B9E">
              <w:rPr>
                <w:webHidden/>
              </w:rPr>
              <w:tab/>
            </w:r>
            <w:r w:rsidRPr="00600B9E">
              <w:rPr>
                <w:webHidden/>
                <w:rPrChange w:id="157" w:author="Victoria Johnson" w:date="2019-07-23T12:24:00Z">
                  <w:rPr>
                    <w:webHidden/>
                  </w:rPr>
                </w:rPrChange>
              </w:rPr>
              <w:fldChar w:fldCharType="begin"/>
            </w:r>
            <w:r w:rsidRPr="00600B9E">
              <w:rPr>
                <w:webHidden/>
              </w:rPr>
              <w:instrText xml:space="preserve"> PAGEREF _Toc14777069 \h </w:instrText>
            </w:r>
          </w:ins>
          <w:r w:rsidRPr="00600B9E">
            <w:rPr>
              <w:webHidden/>
              <w:rPrChange w:id="158" w:author="Victoria Johnson" w:date="2019-07-23T12:24:00Z">
                <w:rPr>
                  <w:webHidden/>
                </w:rPr>
              </w:rPrChange>
            </w:rPr>
          </w:r>
          <w:r w:rsidRPr="00600B9E">
            <w:rPr>
              <w:webHidden/>
              <w:rPrChange w:id="159" w:author="Victoria Johnson" w:date="2019-07-23T12:24:00Z">
                <w:rPr>
                  <w:webHidden/>
                </w:rPr>
              </w:rPrChange>
            </w:rPr>
            <w:fldChar w:fldCharType="separate"/>
          </w:r>
          <w:ins w:id="160" w:author="Victoria Johnson" w:date="2019-07-23T12:24:00Z">
            <w:r w:rsidRPr="00600B9E">
              <w:rPr>
                <w:webHidden/>
              </w:rPr>
              <w:t>35</w:t>
            </w:r>
            <w:r w:rsidRPr="00600B9E">
              <w:rPr>
                <w:webHidden/>
                <w:rPrChange w:id="161" w:author="Victoria Johnson" w:date="2019-07-23T12:24:00Z">
                  <w:rPr>
                    <w:webHidden/>
                  </w:rPr>
                </w:rPrChange>
              </w:rPr>
              <w:fldChar w:fldCharType="end"/>
            </w:r>
            <w:r w:rsidRPr="00600B9E">
              <w:rPr>
                <w:rStyle w:val="Hyperlink"/>
                <w:u w:val="none"/>
                <w:rPrChange w:id="162"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3" w:author="Victoria Johnson" w:date="2019-07-23T12:24:00Z"/>
              <w:rFonts w:asciiTheme="minorHAnsi" w:hAnsiTheme="minorHAnsi" w:cstheme="minorBidi"/>
              <w:noProof/>
              <w:sz w:val="22"/>
              <w:szCs w:val="22"/>
            </w:rPr>
          </w:pPr>
          <w:ins w:id="164" w:author="Victoria Johnson" w:date="2019-07-23T12:24:00Z">
            <w:r w:rsidRPr="00600B9E">
              <w:rPr>
                <w:rStyle w:val="Hyperlink"/>
                <w:noProof/>
                <w:u w:val="none"/>
                <w:rPrChange w:id="165" w:author="Victoria Johnson" w:date="2019-07-23T12:24:00Z">
                  <w:rPr>
                    <w:rStyle w:val="Hyperlink"/>
                    <w:noProof/>
                  </w:rPr>
                </w:rPrChange>
              </w:rPr>
              <w:fldChar w:fldCharType="begin"/>
            </w:r>
            <w:r w:rsidRPr="00600B9E">
              <w:rPr>
                <w:rStyle w:val="Hyperlink"/>
                <w:noProof/>
                <w:u w:val="none"/>
                <w:rPrChange w:id="166"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7" w:author="Victoria Johnson" w:date="2019-07-23T12:24:00Z">
                  <w:rPr>
                    <w:rStyle w:val="Hyperlink"/>
                    <w:noProof/>
                  </w:rPr>
                </w:rPrChange>
              </w:rPr>
              <w:instrText xml:space="preserve"> </w:instrText>
            </w:r>
            <w:r w:rsidRPr="00600B9E">
              <w:rPr>
                <w:rStyle w:val="Hyperlink"/>
                <w:noProof/>
                <w:u w:val="none"/>
                <w:rPrChange w:id="168" w:author="Victoria Johnson" w:date="2019-07-23T12:24:00Z">
                  <w:rPr>
                    <w:rStyle w:val="Hyperlink"/>
                    <w:noProof/>
                  </w:rPr>
                </w:rPrChange>
              </w:rPr>
              <w:fldChar w:fldCharType="separate"/>
            </w:r>
            <w:r w:rsidRPr="00600B9E">
              <w:rPr>
                <w:rStyle w:val="Hyperlink"/>
                <w:noProof/>
                <w:u w:val="none"/>
                <w:rPrChange w:id="169" w:author="Victoria Johnson" w:date="2019-07-23T12:24:00Z">
                  <w:rPr>
                    <w:rStyle w:val="Hyperlink"/>
                    <w:b/>
                    <w:bCs/>
                    <w:noProof/>
                  </w:rPr>
                </w:rPrChange>
              </w:rPr>
              <w:t>A Black Belt Commission</w:t>
            </w:r>
            <w:r w:rsidRPr="00600B9E">
              <w:rPr>
                <w:noProof/>
                <w:webHidden/>
              </w:rPr>
              <w:tab/>
            </w:r>
            <w:r w:rsidRPr="00600B9E">
              <w:rPr>
                <w:noProof/>
                <w:webHidden/>
                <w:rPrChange w:id="170"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1" w:author="Victoria Johnson" w:date="2019-07-23T12:24:00Z">
                <w:rPr>
                  <w:noProof/>
                  <w:webHidden/>
                </w:rPr>
              </w:rPrChange>
            </w:rPr>
          </w:r>
          <w:r w:rsidRPr="00600B9E">
            <w:rPr>
              <w:noProof/>
              <w:webHidden/>
              <w:rPrChange w:id="172" w:author="Victoria Johnson" w:date="2019-07-23T12:24:00Z">
                <w:rPr>
                  <w:noProof/>
                  <w:webHidden/>
                </w:rPr>
              </w:rPrChange>
            </w:rPr>
            <w:fldChar w:fldCharType="separate"/>
          </w:r>
          <w:ins w:id="173" w:author="Victoria Johnson" w:date="2019-07-23T12:24:00Z">
            <w:r w:rsidRPr="00600B9E">
              <w:rPr>
                <w:noProof/>
                <w:webHidden/>
              </w:rPr>
              <w:t>35</w:t>
            </w:r>
            <w:r w:rsidRPr="00600B9E">
              <w:rPr>
                <w:noProof/>
                <w:webHidden/>
                <w:rPrChange w:id="174" w:author="Victoria Johnson" w:date="2019-07-23T12:24:00Z">
                  <w:rPr>
                    <w:noProof/>
                    <w:webHidden/>
                  </w:rPr>
                </w:rPrChange>
              </w:rPr>
              <w:fldChar w:fldCharType="end"/>
            </w:r>
            <w:r w:rsidRPr="00600B9E">
              <w:rPr>
                <w:rStyle w:val="Hyperlink"/>
                <w:noProof/>
                <w:u w:val="none"/>
                <w:rPrChange w:id="175"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6" w:author="Victoria Johnson" w:date="2019-07-23T12:24:00Z"/>
              <w:rFonts w:asciiTheme="minorHAnsi" w:hAnsiTheme="minorHAnsi" w:cstheme="minorBidi"/>
              <w:noProof/>
              <w:sz w:val="22"/>
              <w:szCs w:val="22"/>
            </w:rPr>
          </w:pPr>
          <w:ins w:id="177" w:author="Victoria Johnson" w:date="2019-07-23T12:24:00Z">
            <w:r w:rsidRPr="00600B9E">
              <w:rPr>
                <w:rStyle w:val="Hyperlink"/>
                <w:noProof/>
                <w:u w:val="none"/>
                <w:rPrChange w:id="178" w:author="Victoria Johnson" w:date="2019-07-23T12:24:00Z">
                  <w:rPr>
                    <w:rStyle w:val="Hyperlink"/>
                    <w:noProof/>
                  </w:rPr>
                </w:rPrChange>
              </w:rPr>
              <w:fldChar w:fldCharType="begin"/>
            </w:r>
            <w:r w:rsidRPr="00600B9E">
              <w:rPr>
                <w:rStyle w:val="Hyperlink"/>
                <w:noProof/>
                <w:u w:val="none"/>
                <w:rPrChange w:id="179"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0" w:author="Victoria Johnson" w:date="2019-07-23T12:24:00Z">
                  <w:rPr>
                    <w:rStyle w:val="Hyperlink"/>
                    <w:noProof/>
                  </w:rPr>
                </w:rPrChange>
              </w:rPr>
              <w:instrText xml:space="preserve"> </w:instrText>
            </w:r>
            <w:r w:rsidRPr="00600B9E">
              <w:rPr>
                <w:rStyle w:val="Hyperlink"/>
                <w:noProof/>
                <w:u w:val="none"/>
                <w:rPrChange w:id="181" w:author="Victoria Johnson" w:date="2019-07-23T12:24:00Z">
                  <w:rPr>
                    <w:rStyle w:val="Hyperlink"/>
                    <w:noProof/>
                  </w:rPr>
                </w:rPrChange>
              </w:rPr>
              <w:fldChar w:fldCharType="separate"/>
            </w:r>
            <w:r w:rsidRPr="00600B9E">
              <w:rPr>
                <w:rStyle w:val="Hyperlink"/>
                <w:noProof/>
                <w:u w:val="none"/>
                <w:rPrChange w:id="182" w:author="Victoria Johnson" w:date="2019-07-23T12:24:00Z">
                  <w:rPr>
                    <w:rStyle w:val="Hyperlink"/>
                    <w:b/>
                    <w:bCs/>
                    <w:noProof/>
                  </w:rPr>
                </w:rPrChange>
              </w:rPr>
              <w:t>10/20/30</w:t>
            </w:r>
            <w:r w:rsidRPr="00600B9E">
              <w:rPr>
                <w:noProof/>
                <w:webHidden/>
              </w:rPr>
              <w:tab/>
            </w:r>
            <w:r w:rsidRPr="00600B9E">
              <w:rPr>
                <w:noProof/>
                <w:webHidden/>
                <w:rPrChange w:id="183"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4" w:author="Victoria Johnson" w:date="2019-07-23T12:24:00Z">
                <w:rPr>
                  <w:noProof/>
                  <w:webHidden/>
                </w:rPr>
              </w:rPrChange>
            </w:rPr>
          </w:r>
          <w:r w:rsidRPr="00600B9E">
            <w:rPr>
              <w:noProof/>
              <w:webHidden/>
              <w:rPrChange w:id="185" w:author="Victoria Johnson" w:date="2019-07-23T12:24:00Z">
                <w:rPr>
                  <w:noProof/>
                  <w:webHidden/>
                </w:rPr>
              </w:rPrChange>
            </w:rPr>
            <w:fldChar w:fldCharType="separate"/>
          </w:r>
          <w:ins w:id="186" w:author="Victoria Johnson" w:date="2019-07-23T12:24:00Z">
            <w:r w:rsidRPr="00600B9E">
              <w:rPr>
                <w:noProof/>
                <w:webHidden/>
              </w:rPr>
              <w:t>35</w:t>
            </w:r>
            <w:r w:rsidRPr="00600B9E">
              <w:rPr>
                <w:noProof/>
                <w:webHidden/>
                <w:rPrChange w:id="187" w:author="Victoria Johnson" w:date="2019-07-23T12:24:00Z">
                  <w:rPr>
                    <w:noProof/>
                    <w:webHidden/>
                  </w:rPr>
                </w:rPrChange>
              </w:rPr>
              <w:fldChar w:fldCharType="end"/>
            </w:r>
            <w:r w:rsidRPr="00600B9E">
              <w:rPr>
                <w:rStyle w:val="Hyperlink"/>
                <w:noProof/>
                <w:u w:val="none"/>
                <w:rPrChange w:id="188" w:author="Victoria Johnson" w:date="2019-07-23T12:24:00Z">
                  <w:rPr>
                    <w:rStyle w:val="Hyperlink"/>
                    <w:noProof/>
                  </w:rPr>
                </w:rPrChange>
              </w:rPr>
              <w:fldChar w:fldCharType="end"/>
            </w:r>
          </w:ins>
        </w:p>
        <w:p w14:paraId="5F5D0697" w14:textId="4A785088" w:rsidR="00600B9E" w:rsidRPr="00600B9E" w:rsidRDefault="00600B9E">
          <w:pPr>
            <w:pStyle w:val="TOC3"/>
            <w:tabs>
              <w:tab w:val="right" w:leader="dot" w:pos="9350"/>
            </w:tabs>
            <w:rPr>
              <w:ins w:id="189" w:author="Victoria Johnson" w:date="2019-07-23T12:24:00Z"/>
              <w:rFonts w:asciiTheme="minorHAnsi" w:hAnsiTheme="minorHAnsi" w:cstheme="minorBidi"/>
              <w:noProof/>
              <w:sz w:val="22"/>
              <w:szCs w:val="22"/>
            </w:rPr>
          </w:pPr>
          <w:ins w:id="190" w:author="Victoria Johnson" w:date="2019-07-23T12:24:00Z">
            <w:r w:rsidRPr="00600B9E">
              <w:rPr>
                <w:rStyle w:val="Hyperlink"/>
                <w:noProof/>
                <w:u w:val="none"/>
                <w:rPrChange w:id="191" w:author="Victoria Johnson" w:date="2019-07-23T12:24:00Z">
                  <w:rPr>
                    <w:rStyle w:val="Hyperlink"/>
                    <w:noProof/>
                  </w:rPr>
                </w:rPrChange>
              </w:rPr>
              <w:fldChar w:fldCharType="begin"/>
            </w:r>
            <w:r w:rsidRPr="00600B9E">
              <w:rPr>
                <w:rStyle w:val="Hyperlink"/>
                <w:noProof/>
                <w:u w:val="none"/>
                <w:rPrChange w:id="192"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3" w:author="Victoria Johnson" w:date="2019-07-23T12:24:00Z">
                  <w:rPr>
                    <w:rStyle w:val="Hyperlink"/>
                    <w:noProof/>
                  </w:rPr>
                </w:rPrChange>
              </w:rPr>
              <w:instrText xml:space="preserve"> </w:instrText>
            </w:r>
            <w:r w:rsidRPr="00600B9E">
              <w:rPr>
                <w:rStyle w:val="Hyperlink"/>
                <w:noProof/>
                <w:u w:val="none"/>
                <w:rPrChange w:id="194" w:author="Victoria Johnson" w:date="2019-07-23T12:24:00Z">
                  <w:rPr>
                    <w:rStyle w:val="Hyperlink"/>
                    <w:noProof/>
                  </w:rPr>
                </w:rPrChange>
              </w:rPr>
              <w:fldChar w:fldCharType="separate"/>
            </w:r>
            <w:r w:rsidRPr="00600B9E">
              <w:rPr>
                <w:rStyle w:val="Hyperlink"/>
                <w:noProof/>
                <w:u w:val="none"/>
                <w:rPrChange w:id="195" w:author="Victoria Johnson" w:date="2019-07-23T12:24:00Z">
                  <w:rPr>
                    <w:rStyle w:val="Hyperlink"/>
                    <w:b/>
                    <w:bCs/>
                    <w:noProof/>
                  </w:rPr>
                </w:rPrChange>
              </w:rPr>
              <w:t>Broadband</w:t>
            </w:r>
            <w:r w:rsidRPr="00600B9E">
              <w:rPr>
                <w:noProof/>
                <w:webHidden/>
              </w:rPr>
              <w:tab/>
            </w:r>
            <w:r w:rsidRPr="00600B9E">
              <w:rPr>
                <w:noProof/>
                <w:webHidden/>
                <w:rPrChange w:id="196"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7" w:author="Victoria Johnson" w:date="2019-07-23T12:24:00Z">
                <w:rPr>
                  <w:noProof/>
                  <w:webHidden/>
                </w:rPr>
              </w:rPrChange>
            </w:rPr>
          </w:r>
          <w:r w:rsidRPr="00600B9E">
            <w:rPr>
              <w:noProof/>
              <w:webHidden/>
              <w:rPrChange w:id="198" w:author="Victoria Johnson" w:date="2019-07-23T12:24:00Z">
                <w:rPr>
                  <w:noProof/>
                  <w:webHidden/>
                </w:rPr>
              </w:rPrChange>
            </w:rPr>
            <w:fldChar w:fldCharType="separate"/>
          </w:r>
          <w:ins w:id="199" w:author="Victoria Johnson" w:date="2019-07-23T12:24:00Z">
            <w:r w:rsidRPr="00600B9E">
              <w:rPr>
                <w:noProof/>
                <w:webHidden/>
              </w:rPr>
              <w:t>3</w:t>
            </w:r>
            <w:del w:id="200" w:author="Amy Kim" w:date="2019-07-23T12:42:00Z">
              <w:r w:rsidRPr="00600B9E" w:rsidDel="00046A31">
                <w:rPr>
                  <w:noProof/>
                  <w:webHidden/>
                </w:rPr>
                <w:delText>6</w:delText>
              </w:r>
            </w:del>
          </w:ins>
          <w:ins w:id="201" w:author="Amy Kim" w:date="2019-07-23T12:42:00Z">
            <w:r w:rsidR="00046A31">
              <w:rPr>
                <w:noProof/>
                <w:webHidden/>
              </w:rPr>
              <w:t>7</w:t>
            </w:r>
          </w:ins>
          <w:ins w:id="202" w:author="Victoria Johnson" w:date="2019-07-23T12:24:00Z">
            <w:r w:rsidRPr="00600B9E">
              <w:rPr>
                <w:noProof/>
                <w:webHidden/>
                <w:rPrChange w:id="203" w:author="Victoria Johnson" w:date="2019-07-23T12:24:00Z">
                  <w:rPr>
                    <w:noProof/>
                    <w:webHidden/>
                  </w:rPr>
                </w:rPrChange>
              </w:rPr>
              <w:fldChar w:fldCharType="end"/>
            </w:r>
            <w:r w:rsidRPr="00600B9E">
              <w:rPr>
                <w:rStyle w:val="Hyperlink"/>
                <w:noProof/>
                <w:u w:val="none"/>
                <w:rPrChange w:id="204" w:author="Victoria Johnson" w:date="2019-07-23T12:24:00Z">
                  <w:rPr>
                    <w:rStyle w:val="Hyperlink"/>
                    <w:noProof/>
                  </w:rPr>
                </w:rPrChange>
              </w:rPr>
              <w:fldChar w:fldCharType="end"/>
            </w:r>
          </w:ins>
        </w:p>
        <w:p w14:paraId="0ED2A733" w14:textId="61885503" w:rsidR="00600B9E" w:rsidRPr="00600B9E" w:rsidRDefault="00600B9E">
          <w:pPr>
            <w:pStyle w:val="TOC3"/>
            <w:tabs>
              <w:tab w:val="right" w:leader="dot" w:pos="9350"/>
            </w:tabs>
            <w:rPr>
              <w:ins w:id="205" w:author="Victoria Johnson" w:date="2019-07-23T12:24:00Z"/>
              <w:rFonts w:asciiTheme="minorHAnsi" w:hAnsiTheme="minorHAnsi" w:cstheme="minorBidi"/>
              <w:noProof/>
              <w:sz w:val="22"/>
              <w:szCs w:val="22"/>
            </w:rPr>
          </w:pPr>
          <w:ins w:id="206" w:author="Victoria Johnson" w:date="2019-07-23T12:24:00Z">
            <w:r w:rsidRPr="00600B9E">
              <w:rPr>
                <w:rStyle w:val="Hyperlink"/>
                <w:noProof/>
                <w:u w:val="none"/>
                <w:rPrChange w:id="207" w:author="Victoria Johnson" w:date="2019-07-23T12:24:00Z">
                  <w:rPr>
                    <w:rStyle w:val="Hyperlink"/>
                    <w:noProof/>
                  </w:rPr>
                </w:rPrChange>
              </w:rPr>
              <w:fldChar w:fldCharType="begin"/>
            </w:r>
            <w:r w:rsidRPr="00600B9E">
              <w:rPr>
                <w:rStyle w:val="Hyperlink"/>
                <w:noProof/>
                <w:u w:val="none"/>
                <w:rPrChange w:id="208"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09" w:author="Victoria Johnson" w:date="2019-07-23T12:24:00Z">
                  <w:rPr>
                    <w:rStyle w:val="Hyperlink"/>
                    <w:noProof/>
                  </w:rPr>
                </w:rPrChange>
              </w:rPr>
              <w:instrText xml:space="preserve"> </w:instrText>
            </w:r>
            <w:r w:rsidRPr="00600B9E">
              <w:rPr>
                <w:rStyle w:val="Hyperlink"/>
                <w:noProof/>
                <w:u w:val="none"/>
                <w:rPrChange w:id="210" w:author="Victoria Johnson" w:date="2019-07-23T12:24:00Z">
                  <w:rPr>
                    <w:rStyle w:val="Hyperlink"/>
                    <w:noProof/>
                  </w:rPr>
                </w:rPrChange>
              </w:rPr>
              <w:fldChar w:fldCharType="separate"/>
            </w:r>
            <w:r w:rsidRPr="00600B9E">
              <w:rPr>
                <w:rStyle w:val="Hyperlink"/>
                <w:noProof/>
                <w:u w:val="none"/>
                <w:rPrChange w:id="211" w:author="Victoria Johnson" w:date="2019-07-23T12:24:00Z">
                  <w:rPr>
                    <w:rStyle w:val="Hyperlink"/>
                    <w:b/>
                    <w:bCs/>
                    <w:noProof/>
                  </w:rPr>
                </w:rPrChange>
              </w:rPr>
              <w:t>Education, Skills &amp; Entrepreneurship</w:t>
            </w:r>
            <w:r w:rsidRPr="00600B9E">
              <w:rPr>
                <w:noProof/>
                <w:webHidden/>
              </w:rPr>
              <w:tab/>
            </w:r>
            <w:r w:rsidRPr="00600B9E">
              <w:rPr>
                <w:noProof/>
                <w:webHidden/>
                <w:rPrChange w:id="212"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3" w:author="Victoria Johnson" w:date="2019-07-23T12:24:00Z">
                <w:rPr>
                  <w:noProof/>
                  <w:webHidden/>
                </w:rPr>
              </w:rPrChange>
            </w:rPr>
          </w:r>
          <w:r w:rsidRPr="00600B9E">
            <w:rPr>
              <w:noProof/>
              <w:webHidden/>
              <w:rPrChange w:id="214" w:author="Victoria Johnson" w:date="2019-07-23T12:24:00Z">
                <w:rPr>
                  <w:noProof/>
                  <w:webHidden/>
                </w:rPr>
              </w:rPrChange>
            </w:rPr>
            <w:fldChar w:fldCharType="separate"/>
          </w:r>
          <w:ins w:id="215" w:author="Victoria Johnson" w:date="2019-07-23T12:24:00Z">
            <w:r w:rsidRPr="00600B9E">
              <w:rPr>
                <w:noProof/>
                <w:webHidden/>
              </w:rPr>
              <w:t>3</w:t>
            </w:r>
            <w:del w:id="216" w:author="Amy Kim" w:date="2019-07-23T12:42:00Z">
              <w:r w:rsidRPr="00600B9E" w:rsidDel="00046A31">
                <w:rPr>
                  <w:noProof/>
                  <w:webHidden/>
                </w:rPr>
                <w:delText>7</w:delText>
              </w:r>
            </w:del>
          </w:ins>
          <w:ins w:id="217" w:author="Amy Kim" w:date="2019-07-23T12:42:00Z">
            <w:r w:rsidR="00046A31">
              <w:rPr>
                <w:noProof/>
                <w:webHidden/>
              </w:rPr>
              <w:t>8</w:t>
            </w:r>
          </w:ins>
          <w:ins w:id="218" w:author="Victoria Johnson" w:date="2019-07-23T12:24:00Z">
            <w:r w:rsidRPr="00600B9E">
              <w:rPr>
                <w:noProof/>
                <w:webHidden/>
                <w:rPrChange w:id="219" w:author="Victoria Johnson" w:date="2019-07-23T12:24:00Z">
                  <w:rPr>
                    <w:noProof/>
                    <w:webHidden/>
                  </w:rPr>
                </w:rPrChange>
              </w:rPr>
              <w:fldChar w:fldCharType="end"/>
            </w:r>
            <w:r w:rsidRPr="00600B9E">
              <w:rPr>
                <w:rStyle w:val="Hyperlink"/>
                <w:noProof/>
                <w:u w:val="none"/>
                <w:rPrChange w:id="220" w:author="Victoria Johnson" w:date="2019-07-23T12:24:00Z">
                  <w:rPr>
                    <w:rStyle w:val="Hyperlink"/>
                    <w:noProof/>
                  </w:rPr>
                </w:rPrChange>
              </w:rPr>
              <w:fldChar w:fldCharType="end"/>
            </w:r>
          </w:ins>
        </w:p>
        <w:p w14:paraId="426508EC" w14:textId="53042830" w:rsidR="00600B9E" w:rsidRPr="00600B9E" w:rsidRDefault="00600B9E">
          <w:pPr>
            <w:pStyle w:val="TOC3"/>
            <w:tabs>
              <w:tab w:val="right" w:leader="dot" w:pos="9350"/>
            </w:tabs>
            <w:rPr>
              <w:ins w:id="221" w:author="Victoria Johnson" w:date="2019-07-23T12:24:00Z"/>
              <w:rFonts w:asciiTheme="minorHAnsi" w:hAnsiTheme="minorHAnsi" w:cstheme="minorBidi"/>
              <w:noProof/>
              <w:sz w:val="22"/>
              <w:szCs w:val="22"/>
            </w:rPr>
          </w:pPr>
          <w:ins w:id="222" w:author="Victoria Johnson" w:date="2019-07-23T12:24:00Z">
            <w:r w:rsidRPr="00046A31">
              <w:rPr>
                <w:rStyle w:val="Hyperlink"/>
                <w:noProof/>
                <w:u w:val="none"/>
                <w:rPrChange w:id="223" w:author="Amy Kim" w:date="2019-07-23T12:43:00Z">
                  <w:rPr>
                    <w:rStyle w:val="Hyperlink"/>
                    <w:b/>
                    <w:bCs/>
                    <w:noProof/>
                  </w:rPr>
                </w:rPrChange>
              </w:rPr>
              <w:t>HBCUs as Anchor Institutions</w:t>
            </w:r>
            <w:r w:rsidRPr="00600B9E">
              <w:rPr>
                <w:noProof/>
                <w:webHidden/>
              </w:rPr>
              <w:tab/>
            </w:r>
            <w:del w:id="224" w:author="Amy Kim" w:date="2019-07-23T12:43:00Z">
              <w:r w:rsidRPr="00046A31" w:rsidDel="00046A31">
                <w:rPr>
                  <w:noProof/>
                  <w:webHidden/>
                </w:rPr>
                <w:fldChar w:fldCharType="begin"/>
              </w:r>
              <w:r w:rsidRPr="00600B9E" w:rsidDel="00046A31">
                <w:rPr>
                  <w:noProof/>
                  <w:webHidden/>
                </w:rPr>
                <w:delInstrText xml:space="preserve"> PAGEREF _Toc14777074 \h </w:delInstrText>
              </w:r>
            </w:del>
          </w:ins>
          <w:del w:id="225" w:author="Amy Kim" w:date="2019-07-23T12:43:00Z">
            <w:r w:rsidRPr="00046A31" w:rsidDel="00046A31">
              <w:rPr>
                <w:noProof/>
                <w:webHidden/>
              </w:rPr>
            </w:r>
            <w:r w:rsidRPr="00046A31" w:rsidDel="00046A31">
              <w:rPr>
                <w:noProof/>
                <w:webHidden/>
              </w:rPr>
              <w:fldChar w:fldCharType="separate"/>
            </w:r>
          </w:del>
          <w:ins w:id="226" w:author="Victoria Johnson" w:date="2019-07-23T12:24:00Z">
            <w:del w:id="227" w:author="Amy Kim" w:date="2019-07-23T12:43:00Z">
              <w:r w:rsidRPr="00600B9E" w:rsidDel="00046A31">
                <w:rPr>
                  <w:noProof/>
                  <w:webHidden/>
                </w:rPr>
                <w:delText>39</w:delText>
              </w:r>
              <w:r w:rsidRPr="00046A31" w:rsidDel="00046A31">
                <w:rPr>
                  <w:noProof/>
                  <w:webHidden/>
                </w:rPr>
                <w:fldChar w:fldCharType="end"/>
              </w:r>
            </w:del>
          </w:ins>
          <w:ins w:id="228" w:author="Amy Kim" w:date="2019-07-23T12:43:00Z">
            <w:r w:rsidR="00046A31">
              <w:rPr>
                <w:noProof/>
                <w:webHidden/>
              </w:rPr>
              <w:t>40</w:t>
            </w:r>
          </w:ins>
        </w:p>
        <w:p w14:paraId="391424D2" w14:textId="605C6218" w:rsidR="00600B9E" w:rsidRPr="00600B9E" w:rsidRDefault="00600B9E">
          <w:pPr>
            <w:pStyle w:val="TOC3"/>
            <w:tabs>
              <w:tab w:val="right" w:leader="dot" w:pos="9350"/>
            </w:tabs>
            <w:rPr>
              <w:ins w:id="229" w:author="Victoria Johnson" w:date="2019-07-23T12:24:00Z"/>
              <w:rFonts w:asciiTheme="minorHAnsi" w:hAnsiTheme="minorHAnsi" w:cstheme="minorBidi"/>
              <w:noProof/>
              <w:sz w:val="22"/>
              <w:szCs w:val="22"/>
            </w:rPr>
          </w:pPr>
          <w:ins w:id="230" w:author="Victoria Johnson" w:date="2019-07-23T12:24:00Z">
            <w:r w:rsidRPr="00600B9E">
              <w:rPr>
                <w:rStyle w:val="Hyperlink"/>
                <w:noProof/>
                <w:u w:val="none"/>
                <w:rPrChange w:id="231" w:author="Victoria Johnson" w:date="2019-07-23T12:24:00Z">
                  <w:rPr>
                    <w:rStyle w:val="Hyperlink"/>
                    <w:noProof/>
                  </w:rPr>
                </w:rPrChange>
              </w:rPr>
              <w:fldChar w:fldCharType="begin"/>
            </w:r>
            <w:r w:rsidRPr="00600B9E">
              <w:rPr>
                <w:rStyle w:val="Hyperlink"/>
                <w:noProof/>
                <w:u w:val="none"/>
                <w:rPrChange w:id="232"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3" w:author="Victoria Johnson" w:date="2019-07-23T12:24:00Z">
                  <w:rPr>
                    <w:rStyle w:val="Hyperlink"/>
                    <w:noProof/>
                  </w:rPr>
                </w:rPrChange>
              </w:rPr>
              <w:instrText xml:space="preserve"> </w:instrText>
            </w:r>
            <w:r w:rsidRPr="00600B9E">
              <w:rPr>
                <w:rStyle w:val="Hyperlink"/>
                <w:noProof/>
                <w:u w:val="none"/>
                <w:rPrChange w:id="234" w:author="Victoria Johnson" w:date="2019-07-23T12:24:00Z">
                  <w:rPr>
                    <w:rStyle w:val="Hyperlink"/>
                    <w:noProof/>
                  </w:rPr>
                </w:rPrChange>
              </w:rPr>
              <w:fldChar w:fldCharType="separate"/>
            </w:r>
            <w:r w:rsidRPr="00600B9E">
              <w:rPr>
                <w:rStyle w:val="Hyperlink"/>
                <w:noProof/>
                <w:u w:val="none"/>
                <w:rPrChange w:id="235" w:author="Victoria Johnson" w:date="2019-07-23T12:24:00Z">
                  <w:rPr>
                    <w:rStyle w:val="Hyperlink"/>
                    <w:b/>
                    <w:bCs/>
                    <w:noProof/>
                  </w:rPr>
                </w:rPrChange>
              </w:rPr>
              <w:t>Transportation</w:t>
            </w:r>
            <w:r w:rsidRPr="00600B9E">
              <w:rPr>
                <w:noProof/>
                <w:webHidden/>
              </w:rPr>
              <w:tab/>
            </w:r>
            <w:del w:id="236" w:author="Amy Kim" w:date="2019-07-23T12:43:00Z">
              <w:r w:rsidRPr="00600B9E" w:rsidDel="00046A31">
                <w:rPr>
                  <w:noProof/>
                  <w:webHidden/>
                  <w:rPrChange w:id="237" w:author="Victoria Johnson" w:date="2019-07-23T12:24:00Z">
                    <w:rPr>
                      <w:noProof/>
                      <w:webHidden/>
                    </w:rPr>
                  </w:rPrChange>
                </w:rPr>
                <w:fldChar w:fldCharType="begin"/>
              </w:r>
              <w:r w:rsidRPr="00600B9E" w:rsidDel="00046A31">
                <w:rPr>
                  <w:noProof/>
                  <w:webHidden/>
                </w:rPr>
                <w:delInstrText xml:space="preserve"> PAGEREF _Toc14777075 \h </w:delInstrText>
              </w:r>
            </w:del>
          </w:ins>
          <w:del w:id="238" w:author="Amy Kim" w:date="2019-07-23T12:43:00Z">
            <w:r w:rsidRPr="00600B9E" w:rsidDel="00046A31">
              <w:rPr>
                <w:noProof/>
                <w:webHidden/>
                <w:rPrChange w:id="239" w:author="Victoria Johnson" w:date="2019-07-23T12:24:00Z">
                  <w:rPr>
                    <w:noProof/>
                    <w:webHidden/>
                  </w:rPr>
                </w:rPrChange>
              </w:rPr>
            </w:r>
            <w:r w:rsidRPr="00600B9E" w:rsidDel="00046A31">
              <w:rPr>
                <w:noProof/>
                <w:webHidden/>
                <w:rPrChange w:id="240" w:author="Victoria Johnson" w:date="2019-07-23T12:24:00Z">
                  <w:rPr>
                    <w:noProof/>
                    <w:webHidden/>
                  </w:rPr>
                </w:rPrChange>
              </w:rPr>
              <w:fldChar w:fldCharType="separate"/>
            </w:r>
          </w:del>
          <w:ins w:id="241" w:author="Victoria Johnson" w:date="2019-07-23T12:24:00Z">
            <w:del w:id="242" w:author="Amy Kim" w:date="2019-07-23T12:43:00Z">
              <w:r w:rsidRPr="00600B9E" w:rsidDel="00046A31">
                <w:rPr>
                  <w:noProof/>
                  <w:webHidden/>
                </w:rPr>
                <w:delText>39</w:delText>
              </w:r>
              <w:r w:rsidRPr="00600B9E" w:rsidDel="00046A31">
                <w:rPr>
                  <w:noProof/>
                  <w:webHidden/>
                  <w:rPrChange w:id="243" w:author="Victoria Johnson" w:date="2019-07-23T12:24:00Z">
                    <w:rPr>
                      <w:noProof/>
                      <w:webHidden/>
                    </w:rPr>
                  </w:rPrChange>
                </w:rPr>
                <w:fldChar w:fldCharType="end"/>
              </w:r>
            </w:del>
          </w:ins>
          <w:ins w:id="244" w:author="Amy Kim" w:date="2019-07-23T12:43:00Z">
            <w:r w:rsidR="00046A31">
              <w:rPr>
                <w:noProof/>
                <w:webHidden/>
              </w:rPr>
              <w:t>40</w:t>
            </w:r>
          </w:ins>
          <w:ins w:id="245" w:author="Victoria Johnson" w:date="2019-07-23T12:24:00Z">
            <w:r w:rsidRPr="00600B9E">
              <w:rPr>
                <w:rStyle w:val="Hyperlink"/>
                <w:noProof/>
                <w:u w:val="none"/>
                <w:rPrChange w:id="246" w:author="Victoria Johnson" w:date="2019-07-23T12:24:00Z">
                  <w:rPr>
                    <w:rStyle w:val="Hyperlink"/>
                    <w:noProof/>
                  </w:rPr>
                </w:rPrChange>
              </w:rPr>
              <w:fldChar w:fldCharType="end"/>
            </w:r>
          </w:ins>
        </w:p>
        <w:p w14:paraId="54D55305" w14:textId="32BD0C2A" w:rsidR="00600B9E" w:rsidRPr="00600B9E" w:rsidRDefault="00600B9E">
          <w:pPr>
            <w:pStyle w:val="TOC3"/>
            <w:tabs>
              <w:tab w:val="right" w:leader="dot" w:pos="9350"/>
            </w:tabs>
            <w:rPr>
              <w:ins w:id="247" w:author="Victoria Johnson" w:date="2019-07-23T12:24:00Z"/>
              <w:rFonts w:asciiTheme="minorHAnsi" w:hAnsiTheme="minorHAnsi" w:cstheme="minorBidi"/>
              <w:noProof/>
              <w:sz w:val="22"/>
              <w:szCs w:val="22"/>
            </w:rPr>
          </w:pPr>
          <w:ins w:id="248" w:author="Victoria Johnson" w:date="2019-07-23T12:24:00Z">
            <w:r w:rsidRPr="00600B9E">
              <w:rPr>
                <w:rStyle w:val="Hyperlink"/>
                <w:noProof/>
                <w:u w:val="none"/>
                <w:rPrChange w:id="249" w:author="Victoria Johnson" w:date="2019-07-23T12:24:00Z">
                  <w:rPr>
                    <w:rStyle w:val="Hyperlink"/>
                    <w:noProof/>
                  </w:rPr>
                </w:rPrChange>
              </w:rPr>
              <w:fldChar w:fldCharType="begin"/>
            </w:r>
            <w:r w:rsidRPr="00600B9E">
              <w:rPr>
                <w:rStyle w:val="Hyperlink"/>
                <w:noProof/>
                <w:u w:val="none"/>
                <w:rPrChange w:id="250"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51" w:author="Victoria Johnson" w:date="2019-07-23T12:24:00Z">
                  <w:rPr>
                    <w:rStyle w:val="Hyperlink"/>
                    <w:noProof/>
                  </w:rPr>
                </w:rPrChange>
              </w:rPr>
              <w:instrText xml:space="preserve"> </w:instrText>
            </w:r>
            <w:r w:rsidRPr="00600B9E">
              <w:rPr>
                <w:rStyle w:val="Hyperlink"/>
                <w:noProof/>
                <w:u w:val="none"/>
                <w:rPrChange w:id="252" w:author="Victoria Johnson" w:date="2019-07-23T12:24:00Z">
                  <w:rPr>
                    <w:rStyle w:val="Hyperlink"/>
                    <w:noProof/>
                  </w:rPr>
                </w:rPrChange>
              </w:rPr>
              <w:fldChar w:fldCharType="separate"/>
            </w:r>
            <w:r w:rsidRPr="00600B9E">
              <w:rPr>
                <w:rStyle w:val="Hyperlink"/>
                <w:noProof/>
                <w:u w:val="none"/>
                <w:rPrChange w:id="253" w:author="Victoria Johnson" w:date="2019-07-23T12:24:00Z">
                  <w:rPr>
                    <w:rStyle w:val="Hyperlink"/>
                    <w:b/>
                    <w:bCs/>
                    <w:noProof/>
                  </w:rPr>
                </w:rPrChange>
              </w:rPr>
              <w:t>A Strong National Workforce System</w:t>
            </w:r>
            <w:r w:rsidRPr="00600B9E">
              <w:rPr>
                <w:noProof/>
                <w:webHidden/>
              </w:rPr>
              <w:tab/>
            </w:r>
            <w:del w:id="254" w:author="Amy Kim" w:date="2019-07-23T12:43:00Z">
              <w:r w:rsidRPr="00600B9E" w:rsidDel="00046A31">
                <w:rPr>
                  <w:noProof/>
                  <w:webHidden/>
                  <w:rPrChange w:id="255" w:author="Victoria Johnson" w:date="2019-07-23T12:24:00Z">
                    <w:rPr>
                      <w:noProof/>
                      <w:webHidden/>
                    </w:rPr>
                  </w:rPrChange>
                </w:rPr>
                <w:fldChar w:fldCharType="begin"/>
              </w:r>
              <w:r w:rsidRPr="00600B9E" w:rsidDel="00046A31">
                <w:rPr>
                  <w:noProof/>
                  <w:webHidden/>
                </w:rPr>
                <w:delInstrText xml:space="preserve"> PAGEREF _Toc14777076 \h </w:delInstrText>
              </w:r>
            </w:del>
          </w:ins>
          <w:del w:id="256" w:author="Amy Kim" w:date="2019-07-23T12:43:00Z">
            <w:r w:rsidRPr="00600B9E" w:rsidDel="00046A31">
              <w:rPr>
                <w:noProof/>
                <w:webHidden/>
                <w:rPrChange w:id="257" w:author="Victoria Johnson" w:date="2019-07-23T12:24:00Z">
                  <w:rPr>
                    <w:noProof/>
                    <w:webHidden/>
                  </w:rPr>
                </w:rPrChange>
              </w:rPr>
            </w:r>
            <w:r w:rsidRPr="00600B9E" w:rsidDel="00046A31">
              <w:rPr>
                <w:noProof/>
                <w:webHidden/>
                <w:rPrChange w:id="258" w:author="Victoria Johnson" w:date="2019-07-23T12:24:00Z">
                  <w:rPr>
                    <w:noProof/>
                    <w:webHidden/>
                  </w:rPr>
                </w:rPrChange>
              </w:rPr>
              <w:fldChar w:fldCharType="separate"/>
            </w:r>
          </w:del>
          <w:ins w:id="259" w:author="Victoria Johnson" w:date="2019-07-23T12:24:00Z">
            <w:del w:id="260" w:author="Amy Kim" w:date="2019-07-23T12:43:00Z">
              <w:r w:rsidRPr="00600B9E" w:rsidDel="00046A31">
                <w:rPr>
                  <w:noProof/>
                  <w:webHidden/>
                </w:rPr>
                <w:delText>39</w:delText>
              </w:r>
              <w:r w:rsidRPr="00600B9E" w:rsidDel="00046A31">
                <w:rPr>
                  <w:noProof/>
                  <w:webHidden/>
                  <w:rPrChange w:id="261" w:author="Victoria Johnson" w:date="2019-07-23T12:24:00Z">
                    <w:rPr>
                      <w:noProof/>
                      <w:webHidden/>
                    </w:rPr>
                  </w:rPrChange>
                </w:rPr>
                <w:fldChar w:fldCharType="end"/>
              </w:r>
            </w:del>
          </w:ins>
          <w:ins w:id="262" w:author="Amy Kim" w:date="2019-07-23T12:43:00Z">
            <w:r w:rsidR="00046A31">
              <w:rPr>
                <w:noProof/>
                <w:webHidden/>
              </w:rPr>
              <w:t>40</w:t>
            </w:r>
          </w:ins>
          <w:ins w:id="263" w:author="Victoria Johnson" w:date="2019-07-23T12:24:00Z">
            <w:r w:rsidRPr="00600B9E">
              <w:rPr>
                <w:rStyle w:val="Hyperlink"/>
                <w:noProof/>
                <w:u w:val="none"/>
                <w:rPrChange w:id="264" w:author="Victoria Johnson" w:date="2019-07-23T12:24:00Z">
                  <w:rPr>
                    <w:rStyle w:val="Hyperlink"/>
                    <w:noProof/>
                  </w:rPr>
                </w:rPrChange>
              </w:rPr>
              <w:fldChar w:fldCharType="end"/>
            </w:r>
          </w:ins>
        </w:p>
        <w:p w14:paraId="16DED2A4" w14:textId="242C7500" w:rsidR="00600B9E" w:rsidRPr="00600B9E" w:rsidRDefault="00600B9E">
          <w:pPr>
            <w:pStyle w:val="TOC1"/>
            <w:rPr>
              <w:ins w:id="265" w:author="Victoria Johnson" w:date="2019-07-23T12:24:00Z"/>
              <w:rFonts w:asciiTheme="minorHAnsi" w:hAnsiTheme="minorHAnsi" w:cstheme="minorBidi"/>
              <w:b w:val="0"/>
              <w:sz w:val="22"/>
              <w:szCs w:val="22"/>
            </w:rPr>
          </w:pPr>
          <w:ins w:id="266" w:author="Victoria Johnson" w:date="2019-07-23T12:24:00Z">
            <w:r w:rsidRPr="00600B9E">
              <w:rPr>
                <w:rStyle w:val="Hyperlink"/>
                <w:u w:val="none"/>
                <w:rPrChange w:id="267" w:author="Victoria Johnson" w:date="2019-07-23T12:24:00Z">
                  <w:rPr>
                    <w:rStyle w:val="Hyperlink"/>
                  </w:rPr>
                </w:rPrChange>
              </w:rPr>
              <w:fldChar w:fldCharType="begin"/>
            </w:r>
            <w:r w:rsidRPr="00600B9E">
              <w:rPr>
                <w:rStyle w:val="Hyperlink"/>
                <w:u w:val="none"/>
                <w:rPrChange w:id="268" w:author="Victoria Johnson" w:date="2019-07-23T12:24:00Z">
                  <w:rPr>
                    <w:rStyle w:val="Hyperlink"/>
                  </w:rPr>
                </w:rPrChange>
              </w:rPr>
              <w:instrText xml:space="preserve"> </w:instrText>
            </w:r>
            <w:r w:rsidRPr="00600B9E">
              <w:instrText>HYPERLINK \l "_Toc14777077"</w:instrText>
            </w:r>
            <w:r w:rsidRPr="00600B9E">
              <w:rPr>
                <w:rStyle w:val="Hyperlink"/>
                <w:u w:val="none"/>
                <w:rPrChange w:id="269" w:author="Victoria Johnson" w:date="2019-07-23T12:24:00Z">
                  <w:rPr>
                    <w:rStyle w:val="Hyperlink"/>
                  </w:rPr>
                </w:rPrChange>
              </w:rPr>
              <w:instrText xml:space="preserve"> </w:instrText>
            </w:r>
            <w:r w:rsidRPr="00600B9E">
              <w:rPr>
                <w:rStyle w:val="Hyperlink"/>
                <w:u w:val="none"/>
                <w:rPrChange w:id="270" w:author="Victoria Johnson" w:date="2019-07-23T12:24:00Z">
                  <w:rPr>
                    <w:rStyle w:val="Hyperlink"/>
                  </w:rPr>
                </w:rPrChange>
              </w:rPr>
              <w:fldChar w:fldCharType="separate"/>
            </w:r>
            <w:r w:rsidRPr="00600B9E">
              <w:rPr>
                <w:rStyle w:val="Hyperlink"/>
                <w:u w:val="none"/>
                <w:rPrChange w:id="271" w:author="Victoria Johnson" w:date="2019-07-23T12:24:00Z">
                  <w:rPr>
                    <w:rStyle w:val="Hyperlink"/>
                  </w:rPr>
                </w:rPrChange>
              </w:rPr>
              <w:t>About the Authors</w:t>
            </w:r>
            <w:r w:rsidRPr="00600B9E">
              <w:rPr>
                <w:webHidden/>
              </w:rPr>
              <w:tab/>
            </w:r>
            <w:r w:rsidRPr="00600B9E">
              <w:rPr>
                <w:webHidden/>
                <w:rPrChange w:id="272" w:author="Victoria Johnson" w:date="2019-07-23T12:24:00Z">
                  <w:rPr>
                    <w:webHidden/>
                  </w:rPr>
                </w:rPrChange>
              </w:rPr>
              <w:fldChar w:fldCharType="begin"/>
            </w:r>
            <w:r w:rsidRPr="00600B9E">
              <w:rPr>
                <w:webHidden/>
              </w:rPr>
              <w:instrText xml:space="preserve"> PAGEREF _Toc14777077 \h </w:instrText>
            </w:r>
          </w:ins>
          <w:r w:rsidRPr="00600B9E">
            <w:rPr>
              <w:webHidden/>
              <w:rPrChange w:id="273" w:author="Victoria Johnson" w:date="2019-07-23T12:24:00Z">
                <w:rPr>
                  <w:webHidden/>
                </w:rPr>
              </w:rPrChange>
            </w:rPr>
          </w:r>
          <w:r w:rsidRPr="00600B9E">
            <w:rPr>
              <w:webHidden/>
              <w:rPrChange w:id="274" w:author="Victoria Johnson" w:date="2019-07-23T12:24:00Z">
                <w:rPr>
                  <w:webHidden/>
                </w:rPr>
              </w:rPrChange>
            </w:rPr>
            <w:fldChar w:fldCharType="separate"/>
          </w:r>
          <w:ins w:id="275" w:author="Victoria Johnson" w:date="2019-07-23T12:24:00Z">
            <w:r w:rsidRPr="00600B9E">
              <w:rPr>
                <w:webHidden/>
              </w:rPr>
              <w:t>4</w:t>
            </w:r>
            <w:del w:id="276" w:author="Amy Kim" w:date="2019-07-23T12:43:00Z">
              <w:r w:rsidRPr="00600B9E" w:rsidDel="00046A31">
                <w:rPr>
                  <w:webHidden/>
                </w:rPr>
                <w:delText>0</w:delText>
              </w:r>
            </w:del>
          </w:ins>
          <w:ins w:id="277" w:author="Amy Kim" w:date="2019-07-23T12:43:00Z">
            <w:r w:rsidR="00046A31">
              <w:rPr>
                <w:webHidden/>
              </w:rPr>
              <w:t>1</w:t>
            </w:r>
          </w:ins>
          <w:ins w:id="278" w:author="Victoria Johnson" w:date="2019-07-23T12:24:00Z">
            <w:r w:rsidRPr="00600B9E">
              <w:rPr>
                <w:webHidden/>
                <w:rPrChange w:id="279" w:author="Victoria Johnson" w:date="2019-07-23T12:24:00Z">
                  <w:rPr>
                    <w:webHidden/>
                  </w:rPr>
                </w:rPrChange>
              </w:rPr>
              <w:fldChar w:fldCharType="end"/>
            </w:r>
            <w:r w:rsidRPr="00600B9E">
              <w:rPr>
                <w:rStyle w:val="Hyperlink"/>
                <w:u w:val="none"/>
                <w:rPrChange w:id="280" w:author="Victoria Johnson" w:date="2019-07-23T12:24:00Z">
                  <w:rPr>
                    <w:rStyle w:val="Hyperlink"/>
                  </w:rPr>
                </w:rPrChange>
              </w:rPr>
              <w:fldChar w:fldCharType="end"/>
            </w:r>
          </w:ins>
        </w:p>
        <w:p w14:paraId="7D439FA9" w14:textId="559CBDBC" w:rsidR="00600B9E" w:rsidRPr="00600B9E" w:rsidRDefault="00600B9E">
          <w:pPr>
            <w:pStyle w:val="TOC1"/>
            <w:rPr>
              <w:ins w:id="281" w:author="Victoria Johnson" w:date="2019-07-23T12:24:00Z"/>
              <w:rFonts w:asciiTheme="minorHAnsi" w:hAnsiTheme="minorHAnsi" w:cstheme="minorBidi"/>
              <w:b w:val="0"/>
              <w:sz w:val="22"/>
              <w:szCs w:val="22"/>
            </w:rPr>
          </w:pPr>
          <w:ins w:id="282" w:author="Victoria Johnson" w:date="2019-07-23T12:24:00Z">
            <w:r w:rsidRPr="00600B9E">
              <w:rPr>
                <w:rStyle w:val="Hyperlink"/>
                <w:u w:val="none"/>
                <w:rPrChange w:id="283" w:author="Victoria Johnson" w:date="2019-07-23T12:24:00Z">
                  <w:rPr>
                    <w:rStyle w:val="Hyperlink"/>
                  </w:rPr>
                </w:rPrChange>
              </w:rPr>
              <w:fldChar w:fldCharType="begin"/>
            </w:r>
            <w:r w:rsidRPr="00600B9E">
              <w:rPr>
                <w:rStyle w:val="Hyperlink"/>
                <w:u w:val="none"/>
                <w:rPrChange w:id="284" w:author="Victoria Johnson" w:date="2019-07-23T12:24:00Z">
                  <w:rPr>
                    <w:rStyle w:val="Hyperlink"/>
                  </w:rPr>
                </w:rPrChange>
              </w:rPr>
              <w:instrText xml:space="preserve"> </w:instrText>
            </w:r>
            <w:r w:rsidRPr="00600B9E">
              <w:instrText>HYPERLINK \l "_Toc14777078"</w:instrText>
            </w:r>
            <w:r w:rsidRPr="00600B9E">
              <w:rPr>
                <w:rStyle w:val="Hyperlink"/>
                <w:u w:val="none"/>
                <w:rPrChange w:id="285" w:author="Victoria Johnson" w:date="2019-07-23T12:24:00Z">
                  <w:rPr>
                    <w:rStyle w:val="Hyperlink"/>
                  </w:rPr>
                </w:rPrChange>
              </w:rPr>
              <w:instrText xml:space="preserve"> </w:instrText>
            </w:r>
            <w:r w:rsidRPr="00600B9E">
              <w:rPr>
                <w:rStyle w:val="Hyperlink"/>
                <w:u w:val="none"/>
                <w:rPrChange w:id="286" w:author="Victoria Johnson" w:date="2019-07-23T12:24:00Z">
                  <w:rPr>
                    <w:rStyle w:val="Hyperlink"/>
                  </w:rPr>
                </w:rPrChange>
              </w:rPr>
              <w:fldChar w:fldCharType="separate"/>
            </w:r>
            <w:r w:rsidRPr="00600B9E">
              <w:rPr>
                <w:rStyle w:val="Hyperlink"/>
                <w:u w:val="none"/>
                <w:rPrChange w:id="287" w:author="Victoria Johnson" w:date="2019-07-23T12:24:00Z">
                  <w:rPr>
                    <w:rStyle w:val="Hyperlink"/>
                  </w:rPr>
                </w:rPrChange>
              </w:rPr>
              <w:t>Acknowledgments</w:t>
            </w:r>
            <w:r w:rsidRPr="00600B9E">
              <w:rPr>
                <w:webHidden/>
              </w:rPr>
              <w:tab/>
            </w:r>
            <w:r w:rsidRPr="00600B9E">
              <w:rPr>
                <w:webHidden/>
                <w:rPrChange w:id="288" w:author="Victoria Johnson" w:date="2019-07-23T12:24:00Z">
                  <w:rPr>
                    <w:webHidden/>
                  </w:rPr>
                </w:rPrChange>
              </w:rPr>
              <w:fldChar w:fldCharType="begin"/>
            </w:r>
            <w:r w:rsidRPr="00600B9E">
              <w:rPr>
                <w:webHidden/>
              </w:rPr>
              <w:instrText xml:space="preserve"> PAGEREF _Toc14777078 \h </w:instrText>
            </w:r>
          </w:ins>
          <w:r w:rsidRPr="00600B9E">
            <w:rPr>
              <w:webHidden/>
              <w:rPrChange w:id="289" w:author="Victoria Johnson" w:date="2019-07-23T12:24:00Z">
                <w:rPr>
                  <w:webHidden/>
                </w:rPr>
              </w:rPrChange>
            </w:rPr>
          </w:r>
          <w:r w:rsidRPr="00600B9E">
            <w:rPr>
              <w:webHidden/>
              <w:rPrChange w:id="290" w:author="Victoria Johnson" w:date="2019-07-23T12:24:00Z">
                <w:rPr>
                  <w:webHidden/>
                </w:rPr>
              </w:rPrChange>
            </w:rPr>
            <w:fldChar w:fldCharType="separate"/>
          </w:r>
          <w:ins w:id="291" w:author="Victoria Johnson" w:date="2019-07-23T12:24:00Z">
            <w:r w:rsidRPr="00600B9E">
              <w:rPr>
                <w:webHidden/>
              </w:rPr>
              <w:t>4</w:t>
            </w:r>
            <w:del w:id="292" w:author="Amy Kim" w:date="2019-07-23T12:43:00Z">
              <w:r w:rsidRPr="00600B9E" w:rsidDel="00046A31">
                <w:rPr>
                  <w:webHidden/>
                </w:rPr>
                <w:delText>1</w:delText>
              </w:r>
            </w:del>
          </w:ins>
          <w:ins w:id="293" w:author="Amy Kim" w:date="2019-07-23T12:43:00Z">
            <w:r w:rsidR="00046A31">
              <w:rPr>
                <w:webHidden/>
              </w:rPr>
              <w:t>2</w:t>
            </w:r>
          </w:ins>
          <w:ins w:id="294" w:author="Victoria Johnson" w:date="2019-07-23T12:24:00Z">
            <w:r w:rsidRPr="00600B9E">
              <w:rPr>
                <w:webHidden/>
                <w:rPrChange w:id="295" w:author="Victoria Johnson" w:date="2019-07-23T12:24:00Z">
                  <w:rPr>
                    <w:webHidden/>
                  </w:rPr>
                </w:rPrChange>
              </w:rPr>
              <w:fldChar w:fldCharType="end"/>
            </w:r>
            <w:r w:rsidRPr="00600B9E">
              <w:rPr>
                <w:rStyle w:val="Hyperlink"/>
                <w:u w:val="none"/>
                <w:rPrChange w:id="296"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97" w:author="Victoria Johnson" w:date="2019-07-23T12:24:00Z"/>
              <w:noProof/>
            </w:rPr>
          </w:pPr>
        </w:p>
        <w:p w14:paraId="5B4AF805" w14:textId="77777777" w:rsidR="00600B9E" w:rsidDel="00600B9E" w:rsidRDefault="00600B9E" w:rsidP="00600B9E">
          <w:pPr>
            <w:pStyle w:val="TOCHeading"/>
            <w:rPr>
              <w:del w:id="298" w:author="Victoria Johnson" w:date="2019-07-23T12:23:00Z"/>
            </w:rPr>
          </w:pPr>
        </w:p>
        <w:p w14:paraId="1C662C67" w14:textId="4189B754" w:rsidR="00EE534D" w:rsidDel="00600B9E" w:rsidRDefault="00EE534D" w:rsidP="00600B9E">
          <w:pPr>
            <w:pStyle w:val="TOCHeading"/>
            <w:rPr>
              <w:del w:id="299"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300" w:author="Victoria Johnson" w:date="2019-07-23T12:23:00Z"/>
              <w:rFonts w:asciiTheme="minorHAnsi" w:hAnsiTheme="minorHAnsi" w:cstheme="minorBidi"/>
              <w:b w:val="0"/>
              <w:sz w:val="22"/>
              <w:szCs w:val="22"/>
            </w:rPr>
          </w:pPr>
          <w:del w:id="301" w:author="Victoria Johnson" w:date="2019-07-23T12:23:00Z">
            <w:r w:rsidDel="00600B9E">
              <w:fldChar w:fldCharType="begin"/>
            </w:r>
            <w:r w:rsidDel="00600B9E">
              <w:delInstrText xml:space="preserve"> HYPERLINK \l "_Toc12008359" </w:delInstrText>
            </w:r>
            <w:r w:rsidDel="00600B9E">
              <w:fldChar w:fldCharType="separate"/>
            </w:r>
          </w:del>
          <w:ins w:id="302" w:author="Victoria Johnson" w:date="2019-07-23T12:24:00Z">
            <w:r>
              <w:rPr>
                <w:b w:val="0"/>
                <w:bCs/>
              </w:rPr>
              <w:t>Error! Hyperlink reference not valid.</w:t>
            </w:r>
          </w:ins>
          <w:del w:id="303" w:author="Victoria Johnson" w:date="2019-07-23T12:23:00Z">
            <w:r w:rsidR="00EE534D" w:rsidRPr="003C1071" w:rsidDel="00600B9E">
              <w:rPr>
                <w:rStyle w:val="Hyperlink"/>
              </w:rPr>
              <w:delText>Executive Summary</w:delText>
            </w:r>
            <w:r w:rsidR="00EE534D" w:rsidDel="00600B9E">
              <w:rPr>
                <w:webHidden/>
              </w:rPr>
              <w:tab/>
            </w:r>
            <w:r w:rsidR="00EE534D" w:rsidDel="00600B9E">
              <w:rPr>
                <w:webHidden/>
              </w:rPr>
              <w:fldChar w:fldCharType="begin"/>
            </w:r>
            <w:r w:rsidR="00EE534D" w:rsidDel="00600B9E">
              <w:rPr>
                <w:webHidden/>
              </w:rPr>
              <w:delInstrText xml:space="preserve"> PAGEREF _Toc12008359 \h </w:delInstrText>
            </w:r>
            <w:r w:rsidR="00EE534D" w:rsidDel="00600B9E">
              <w:rPr>
                <w:webHidden/>
              </w:rPr>
            </w:r>
            <w:r w:rsidR="00EE534D" w:rsidDel="00600B9E">
              <w:rPr>
                <w:webHidden/>
              </w:rPr>
              <w:fldChar w:fldCharType="separate"/>
            </w:r>
          </w:del>
          <w:del w:id="304" w:author="Victoria Johnson" w:date="2019-07-23T12:18:00Z">
            <w:r w:rsidR="00D15C43" w:rsidDel="00600B9E">
              <w:rPr>
                <w:webHidden/>
              </w:rPr>
              <w:delText>2</w:delText>
            </w:r>
          </w:del>
          <w:del w:id="305" w:author="Victoria Johnson" w:date="2019-07-23T12:23:00Z">
            <w:r w:rsidR="00EE534D" w:rsidDel="00600B9E">
              <w:rPr>
                <w:webHidden/>
              </w:rPr>
              <w:fldChar w:fldCharType="end"/>
            </w:r>
            <w:r w:rsidDel="00600B9E">
              <w:fldChar w:fldCharType="end"/>
            </w:r>
          </w:del>
        </w:p>
        <w:p w14:paraId="322D7196" w14:textId="73056603" w:rsidR="00EE534D" w:rsidDel="00600B9E" w:rsidRDefault="00600B9E">
          <w:pPr>
            <w:pStyle w:val="TOC1"/>
            <w:rPr>
              <w:del w:id="306" w:author="Victoria Johnson" w:date="2019-07-23T12:23:00Z"/>
              <w:rFonts w:asciiTheme="minorHAnsi" w:hAnsiTheme="minorHAnsi" w:cstheme="minorBidi"/>
              <w:b w:val="0"/>
              <w:sz w:val="22"/>
              <w:szCs w:val="22"/>
            </w:rPr>
          </w:pPr>
          <w:del w:id="307" w:author="Victoria Johnson" w:date="2019-07-23T12:23:00Z">
            <w:r w:rsidDel="00600B9E">
              <w:fldChar w:fldCharType="begin"/>
            </w:r>
            <w:r w:rsidDel="00600B9E">
              <w:delInstrText xml:space="preserve"> HYPERLINK \l "_Toc12008360" </w:delInstrText>
            </w:r>
            <w:r w:rsidDel="00600B9E">
              <w:fldChar w:fldCharType="separate"/>
            </w:r>
          </w:del>
          <w:ins w:id="308" w:author="Victoria Johnson" w:date="2019-07-23T12:24:00Z">
            <w:r>
              <w:rPr>
                <w:b w:val="0"/>
                <w:bCs/>
              </w:rPr>
              <w:t>Error! Hyperlink reference not valid.</w:t>
            </w:r>
          </w:ins>
          <w:del w:id="309" w:author="Victoria Johnson" w:date="2019-07-23T12:23:00Z">
            <w:r w:rsidR="00EE534D" w:rsidRPr="003C1071" w:rsidDel="00600B9E">
              <w:rPr>
                <w:rStyle w:val="Hyperlink"/>
              </w:rPr>
              <w:delText>Introduction</w:delText>
            </w:r>
            <w:r w:rsidR="00EE534D" w:rsidDel="00600B9E">
              <w:rPr>
                <w:webHidden/>
              </w:rPr>
              <w:tab/>
            </w:r>
            <w:r w:rsidR="00EE534D" w:rsidDel="00600B9E">
              <w:rPr>
                <w:webHidden/>
              </w:rPr>
              <w:fldChar w:fldCharType="begin"/>
            </w:r>
            <w:r w:rsidR="00EE534D" w:rsidDel="00600B9E">
              <w:rPr>
                <w:webHidden/>
              </w:rPr>
              <w:delInstrText xml:space="preserve"> PAGEREF _Toc12008360 \h </w:delInstrText>
            </w:r>
            <w:r w:rsidR="00EE534D" w:rsidDel="00600B9E">
              <w:rPr>
                <w:webHidden/>
              </w:rPr>
            </w:r>
            <w:r w:rsidR="00EE534D" w:rsidDel="00600B9E">
              <w:rPr>
                <w:webHidden/>
              </w:rPr>
              <w:fldChar w:fldCharType="separate"/>
            </w:r>
          </w:del>
          <w:del w:id="310" w:author="Victoria Johnson" w:date="2019-07-23T12:18:00Z">
            <w:r w:rsidR="00D15C43" w:rsidDel="00600B9E">
              <w:rPr>
                <w:webHidden/>
              </w:rPr>
              <w:delText>3</w:delText>
            </w:r>
          </w:del>
          <w:del w:id="311" w:author="Victoria Johnson" w:date="2019-07-23T12:23:00Z">
            <w:r w:rsidR="00EE534D" w:rsidDel="00600B9E">
              <w:rPr>
                <w:webHidden/>
              </w:rPr>
              <w:fldChar w:fldCharType="end"/>
            </w:r>
            <w:r w:rsidDel="00600B9E">
              <w:fldChar w:fldCharType="end"/>
            </w:r>
          </w:del>
        </w:p>
        <w:p w14:paraId="7FC576E3" w14:textId="514D8660" w:rsidR="00D00659" w:rsidRPr="00866822" w:rsidDel="00600B9E" w:rsidRDefault="00600B9E" w:rsidP="00EE534D">
          <w:pPr>
            <w:pStyle w:val="TOC1"/>
            <w:rPr>
              <w:del w:id="312" w:author="Victoria Johnson" w:date="2019-07-23T12:23:00Z"/>
              <w:rStyle w:val="Hyperlink"/>
              <w:rFonts w:asciiTheme="minorHAnsi" w:hAnsiTheme="minorHAnsi" w:cstheme="minorBidi"/>
              <w:b w:val="0"/>
              <w:color w:val="auto"/>
              <w:sz w:val="22"/>
              <w:szCs w:val="22"/>
              <w:u w:val="none"/>
            </w:rPr>
          </w:pPr>
          <w:del w:id="313" w:author="Victoria Johnson" w:date="2019-07-23T12:23:00Z">
            <w:r w:rsidDel="00600B9E">
              <w:fldChar w:fldCharType="begin"/>
            </w:r>
            <w:r w:rsidDel="00600B9E">
              <w:delInstrText xml:space="preserve"> HYPERLINK \l "_Toc12008360" </w:delInstrText>
            </w:r>
            <w:r w:rsidDel="00600B9E">
              <w:fldChar w:fldCharType="separate"/>
            </w:r>
          </w:del>
          <w:ins w:id="314" w:author="Victoria Johnson" w:date="2019-07-23T12:24:00Z">
            <w:r>
              <w:rPr>
                <w:b w:val="0"/>
                <w:bCs/>
              </w:rPr>
              <w:t>Error! Hyperlink reference not valid.</w:t>
            </w:r>
          </w:ins>
          <w:del w:id="315" w:author="Victoria Johnson" w:date="2019-07-23T12:23:00Z">
            <w:r w:rsidR="00D00659" w:rsidDel="00600B9E">
              <w:rPr>
                <w:rStyle w:val="Hyperlink"/>
              </w:rPr>
              <w:delText>Defining the Black Rural South</w:delText>
            </w:r>
            <w:r w:rsidR="00D00659" w:rsidDel="00600B9E">
              <w:rPr>
                <w:webHidden/>
              </w:rPr>
              <w:tab/>
            </w:r>
            <w:r w:rsidR="00D00659" w:rsidDel="00600B9E">
              <w:rPr>
                <w:webHidden/>
              </w:rPr>
              <w:fldChar w:fldCharType="begin"/>
            </w:r>
            <w:r w:rsidR="00D00659" w:rsidDel="00600B9E">
              <w:rPr>
                <w:webHidden/>
              </w:rPr>
              <w:delInstrText xml:space="preserve"> PAGEREF _Toc12008360 \h </w:delInstrText>
            </w:r>
            <w:r w:rsidR="00D00659" w:rsidDel="00600B9E">
              <w:rPr>
                <w:webHidden/>
              </w:rPr>
            </w:r>
            <w:r w:rsidR="00D00659" w:rsidDel="00600B9E">
              <w:rPr>
                <w:webHidden/>
              </w:rPr>
              <w:fldChar w:fldCharType="separate"/>
            </w:r>
          </w:del>
          <w:del w:id="316" w:author="Victoria Johnson" w:date="2019-07-23T12:18:00Z">
            <w:r w:rsidR="00D00659" w:rsidDel="00600B9E">
              <w:rPr>
                <w:webHidden/>
              </w:rPr>
              <w:delText>3</w:delText>
            </w:r>
          </w:del>
          <w:del w:id="317" w:author="Victoria Johnson" w:date="2019-07-23T12:23:00Z">
            <w:r w:rsidR="00D00659" w:rsidDel="00600B9E">
              <w:rPr>
                <w:webHidden/>
              </w:rPr>
              <w:fldChar w:fldCharType="end"/>
            </w:r>
            <w:r w:rsidDel="00600B9E">
              <w:fldChar w:fldCharType="end"/>
            </w:r>
          </w:del>
        </w:p>
        <w:p w14:paraId="74822291" w14:textId="0B3CDA98" w:rsidR="00EE534D" w:rsidDel="00600B9E" w:rsidRDefault="00600B9E" w:rsidP="00EE534D">
          <w:pPr>
            <w:pStyle w:val="TOC1"/>
            <w:rPr>
              <w:del w:id="318" w:author="Victoria Johnson" w:date="2019-07-23T12:23:00Z"/>
              <w:rFonts w:asciiTheme="minorHAnsi" w:hAnsiTheme="minorHAnsi" w:cstheme="minorBidi"/>
              <w:sz w:val="22"/>
              <w:szCs w:val="22"/>
            </w:rPr>
          </w:pPr>
          <w:del w:id="319" w:author="Victoria Johnson" w:date="2019-07-23T12:23:00Z">
            <w:r w:rsidDel="00600B9E">
              <w:fldChar w:fldCharType="begin"/>
            </w:r>
            <w:r w:rsidDel="00600B9E">
              <w:delInstrText xml:space="preserve"> HYPERLINK \l "_Toc12008362" </w:delInstrText>
            </w:r>
            <w:r w:rsidDel="00600B9E">
              <w:fldChar w:fldCharType="separate"/>
            </w:r>
          </w:del>
          <w:ins w:id="320" w:author="Victoria Johnson" w:date="2019-07-23T12:24:00Z">
            <w:r>
              <w:rPr>
                <w:b w:val="0"/>
                <w:bCs/>
              </w:rPr>
              <w:t>Error! Hyperlink reference not valid.</w:t>
            </w:r>
          </w:ins>
          <w:del w:id="321"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webHidden/>
              </w:rPr>
              <w:fldChar w:fldCharType="begin"/>
            </w:r>
            <w:r w:rsidR="00EE534D" w:rsidDel="00600B9E">
              <w:rPr>
                <w:webHidden/>
              </w:rPr>
              <w:delInstrText xml:space="preserve"> PAGEREF _Toc12008362 \h </w:delInstrText>
            </w:r>
            <w:r w:rsidR="00EE534D" w:rsidDel="00600B9E">
              <w:rPr>
                <w:webHidden/>
              </w:rPr>
            </w:r>
            <w:r w:rsidR="00EE534D" w:rsidDel="00600B9E">
              <w:rPr>
                <w:webHidden/>
              </w:rPr>
              <w:fldChar w:fldCharType="separate"/>
            </w:r>
          </w:del>
          <w:del w:id="322" w:author="Victoria Johnson" w:date="2019-07-23T12:18:00Z">
            <w:r w:rsidR="00D15C43" w:rsidDel="00600B9E">
              <w:rPr>
                <w:webHidden/>
              </w:rPr>
              <w:delText>8</w:delText>
            </w:r>
          </w:del>
          <w:del w:id="323" w:author="Victoria Johnson" w:date="2019-07-23T12:23:00Z">
            <w:r w:rsidR="00EE534D" w:rsidDel="00600B9E">
              <w:rPr>
                <w:webHidden/>
              </w:rPr>
              <w:fldChar w:fldCharType="end"/>
            </w:r>
            <w:r w:rsidDel="00600B9E">
              <w:fldChar w:fldCharType="end"/>
            </w:r>
          </w:del>
        </w:p>
        <w:p w14:paraId="6300A574" w14:textId="3EE0C49E" w:rsidR="00EE6308" w:rsidDel="00600B9E" w:rsidRDefault="009A4618">
          <w:pPr>
            <w:pStyle w:val="TOC3"/>
            <w:tabs>
              <w:tab w:val="right" w:leader="dot" w:pos="9350"/>
            </w:tabs>
            <w:rPr>
              <w:del w:id="324" w:author="Victoria Johnson" w:date="2019-07-23T12:23:00Z"/>
              <w:rStyle w:val="Hyperlink"/>
              <w:b/>
              <w:noProof/>
            </w:rPr>
          </w:pPr>
          <w:del w:id="325"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26" w:author="Victoria Johnson" w:date="2019-07-23T12:23:00Z"/>
              <w:rStyle w:val="Hyperlink"/>
              <w:b/>
              <w:noProof/>
            </w:rPr>
          </w:pPr>
          <w:del w:id="327"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28" w:author="Victoria Johnson" w:date="2019-07-23T12:23:00Z"/>
              <w:b/>
              <w:noProof/>
              <w:color w:val="0563C1" w:themeColor="hyperlink"/>
              <w:u w:val="single"/>
            </w:rPr>
          </w:pPr>
          <w:del w:id="329"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30" w:author="Victoria Johnson" w:date="2019-07-23T12:23:00Z"/>
              <w:rStyle w:val="Hyperlink"/>
              <w:b/>
              <w:noProof/>
              <w:sz w:val="32"/>
              <w:szCs w:val="32"/>
            </w:rPr>
          </w:pPr>
          <w:del w:id="331"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32" w:author="Victoria Johnson" w:date="2019-07-23T12:23:00Z"/>
              <w:rStyle w:val="Hyperlink"/>
              <w:b/>
              <w:noProof/>
            </w:rPr>
          </w:pPr>
          <w:del w:id="333"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34" w:author="Victoria Johnson" w:date="2019-07-23T12:23:00Z"/>
              <w:rStyle w:val="Hyperlink"/>
              <w:b/>
              <w:noProof/>
            </w:rPr>
          </w:pPr>
          <w:del w:id="335"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36" w:author="Victoria Johnson" w:date="2019-07-23T12:23:00Z"/>
              <w:rStyle w:val="Hyperlink"/>
              <w:b/>
              <w:noProof/>
              <w:sz w:val="32"/>
              <w:szCs w:val="32"/>
            </w:rPr>
          </w:pPr>
          <w:del w:id="337"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38"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39" w:author="Victoria Johnson" w:date="2019-07-23T12:23:00Z"/>
              <w:rStyle w:val="Hyperlink"/>
              <w:b/>
              <w:noProof/>
              <w:sz w:val="32"/>
              <w:szCs w:val="32"/>
            </w:rPr>
          </w:pPr>
          <w:del w:id="340"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41" w:author="Victoria Johnson" w:date="2019-07-23T12:23:00Z"/>
              <w:rStyle w:val="Hyperlink"/>
              <w:b/>
              <w:noProof/>
            </w:rPr>
          </w:pPr>
          <w:del w:id="342"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43" w:author="Victoria Johnson" w:date="2019-07-23T12:23:00Z"/>
              <w:rStyle w:val="Hyperlink"/>
              <w:b/>
              <w:noProof/>
            </w:rPr>
          </w:pPr>
          <w:del w:id="344"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45" w:author="Victoria Johnson" w:date="2019-07-23T12:23:00Z"/>
              <w:b/>
              <w:noProof/>
              <w:color w:val="0563C1" w:themeColor="hyperlink"/>
              <w:u w:val="single"/>
            </w:rPr>
          </w:pPr>
          <w:del w:id="346"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47" w:author="Victoria Johnson" w:date="2019-07-23T12:23:00Z"/>
              <w:rStyle w:val="Hyperlink"/>
              <w:b/>
              <w:noProof/>
            </w:rPr>
          </w:pPr>
          <w:del w:id="348"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49" w:author="Victoria Johnson" w:date="2019-07-23T12:23:00Z"/>
              <w:rStyle w:val="Hyperlink"/>
              <w:b/>
              <w:noProof/>
            </w:rPr>
          </w:pPr>
          <w:del w:id="350"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51" w:author="Victoria Johnson" w:date="2019-07-23T12:23:00Z"/>
              <w:rStyle w:val="Hyperlink"/>
              <w:b/>
              <w:noProof/>
            </w:rPr>
          </w:pPr>
          <w:del w:id="352"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53" w:author="Victoria Johnson" w:date="2019-07-23T12:23:00Z"/>
              <w:rStyle w:val="Hyperlink"/>
              <w:b/>
              <w:noProof/>
            </w:rPr>
          </w:pPr>
          <w:del w:id="354"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55" w:author="Victoria Johnson" w:date="2019-07-23T12:23:00Z"/>
              <w:rStyle w:val="Hyperlink"/>
            </w:rPr>
          </w:pPr>
        </w:p>
        <w:p w14:paraId="468BBEF6" w14:textId="22FF41E5" w:rsidR="00EE534D" w:rsidDel="00600B9E" w:rsidRDefault="00600B9E">
          <w:pPr>
            <w:pStyle w:val="TOC1"/>
            <w:rPr>
              <w:del w:id="356" w:author="Victoria Johnson" w:date="2019-07-23T12:23:00Z"/>
              <w:rFonts w:asciiTheme="minorHAnsi" w:hAnsiTheme="minorHAnsi" w:cstheme="minorBidi"/>
              <w:b w:val="0"/>
              <w:sz w:val="22"/>
              <w:szCs w:val="22"/>
            </w:rPr>
          </w:pPr>
          <w:del w:id="357" w:author="Victoria Johnson" w:date="2019-07-23T12:23:00Z">
            <w:r w:rsidDel="00600B9E">
              <w:fldChar w:fldCharType="begin"/>
            </w:r>
            <w:r w:rsidDel="00600B9E">
              <w:delInstrText xml:space="preserve"> HYPERLINK \l "_Toc12008372" </w:delInstrText>
            </w:r>
            <w:r w:rsidDel="00600B9E">
              <w:fldChar w:fldCharType="separate"/>
            </w:r>
          </w:del>
          <w:ins w:id="358" w:author="Victoria Johnson" w:date="2019-07-23T12:24:00Z">
            <w:r>
              <w:rPr>
                <w:b w:val="0"/>
                <w:bCs/>
              </w:rPr>
              <w:t>Error! Hyperlink reference not valid.</w:t>
            </w:r>
          </w:ins>
          <w:del w:id="359" w:author="Victoria Johnson" w:date="2019-07-23T12:23:00Z">
            <w:r w:rsidR="00EE534D" w:rsidRPr="003C1071" w:rsidDel="00600B9E">
              <w:rPr>
                <w:rStyle w:val="Hyperlink"/>
              </w:rPr>
              <w:delText>Acknowledgments</w:delText>
            </w:r>
            <w:r w:rsidR="00EE534D" w:rsidDel="00600B9E">
              <w:rPr>
                <w:webHidden/>
              </w:rPr>
              <w:tab/>
            </w:r>
            <w:r w:rsidR="00EE534D" w:rsidDel="00600B9E">
              <w:rPr>
                <w:webHidden/>
              </w:rPr>
              <w:fldChar w:fldCharType="begin"/>
            </w:r>
            <w:r w:rsidR="00EE534D" w:rsidDel="00600B9E">
              <w:rPr>
                <w:webHidden/>
              </w:rPr>
              <w:delInstrText xml:space="preserve"> PAGEREF _Toc12008372 \h </w:delInstrText>
            </w:r>
            <w:r w:rsidR="00EE534D" w:rsidDel="00600B9E">
              <w:rPr>
                <w:webHidden/>
              </w:rPr>
            </w:r>
            <w:r w:rsidR="00EE534D" w:rsidDel="00600B9E">
              <w:rPr>
                <w:webHidden/>
              </w:rPr>
              <w:fldChar w:fldCharType="separate"/>
            </w:r>
          </w:del>
          <w:del w:id="360" w:author="Victoria Johnson" w:date="2019-07-23T12:18:00Z">
            <w:r w:rsidR="00D15C43" w:rsidDel="00600B9E">
              <w:rPr>
                <w:webHidden/>
              </w:rPr>
              <w:delText>19</w:delText>
            </w:r>
          </w:del>
          <w:del w:id="361" w:author="Victoria Johnson" w:date="2019-07-23T12:23:00Z">
            <w:r w:rsidR="00EE534D" w:rsidDel="00600B9E">
              <w:rPr>
                <w:webHidden/>
              </w:rPr>
              <w:fldChar w:fldCharType="end"/>
            </w:r>
            <w:r w:rsidDel="00600B9E">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62" w:name="_Toc14777058"/>
      <w:r w:rsidRPr="00166DC6">
        <w:lastRenderedPageBreak/>
        <w:t>Executive Summary</w:t>
      </w:r>
      <w:bookmarkEnd w:id="362"/>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63" w:name="_Toc14777059"/>
      <w:r>
        <w:lastRenderedPageBreak/>
        <w:t>Introduction</w:t>
      </w:r>
      <w:bookmarkEnd w:id="363"/>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64"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65" w:author="Victoria Johnson" w:date="2019-07-23T12:23:00Z">
          <w:pPr>
            <w:pStyle w:val="List"/>
            <w:spacing w:after="0" w:line="240" w:lineRule="auto"/>
            <w:ind w:left="0" w:firstLine="0"/>
          </w:pPr>
        </w:pPrChange>
      </w:pPr>
      <w:bookmarkStart w:id="366" w:name="_Toc14777060"/>
      <w:r>
        <w:lastRenderedPageBreak/>
        <w:t xml:space="preserve">Defining </w:t>
      </w:r>
      <w:r w:rsidR="00DB2407" w:rsidRPr="00040784">
        <w:t>the Black Rural South</w:t>
      </w:r>
      <w:bookmarkEnd w:id="364"/>
      <w:bookmarkEnd w:id="366"/>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67" w:author="Victoria Johnson" w:date="2019-07-23T12:23:00Z">
          <w:pPr>
            <w:pStyle w:val="List"/>
            <w:spacing w:after="0" w:line="240" w:lineRule="auto"/>
            <w:ind w:left="0" w:firstLine="0"/>
          </w:pPr>
        </w:pPrChange>
      </w:pPr>
      <w:bookmarkStart w:id="368" w:name="_Toc14777061"/>
      <w:r w:rsidRPr="00040784">
        <w:lastRenderedPageBreak/>
        <w:t xml:space="preserve">The </w:t>
      </w:r>
      <w:r w:rsidR="00E46F65">
        <w:t xml:space="preserve">History of Work in </w:t>
      </w:r>
      <w:r w:rsidRPr="00040784">
        <w:t>the Black Rural South</w:t>
      </w:r>
      <w:bookmarkEnd w:id="368"/>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69" w:author="Victoria Johnson" w:date="2019-07-23T12:13:00Z">
            <w:rPr/>
          </w:rPrChange>
        </w:rPr>
      </w:pPr>
      <w:bookmarkStart w:id="370" w:name="_Toc14777062"/>
      <w:r w:rsidRPr="00600B9E">
        <w:rPr>
          <w:b/>
          <w:bCs/>
          <w:sz w:val="32"/>
          <w:szCs w:val="32"/>
          <w:rPrChange w:id="371" w:author="Victoria Johnson" w:date="2019-07-23T12:13:00Z">
            <w:rPr>
              <w:rFonts w:asciiTheme="minorHAnsi" w:hAnsiTheme="minorHAnsi" w:cstheme="minorHAnsi"/>
              <w:b/>
              <w:color w:val="2F5496"/>
              <w:sz w:val="32"/>
              <w:szCs w:val="32"/>
            </w:rPr>
          </w:rPrChange>
        </w:rPr>
        <w:t>Enslaved Persons Farming Cotton Enabled Early U.S. Economic Power</w:t>
      </w:r>
      <w:bookmarkEnd w:id="370"/>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72"/>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72"/>
      <w:r w:rsidR="00823625">
        <w:rPr>
          <w:rStyle w:val="CommentReference"/>
          <w:rFonts w:cstheme="minorBidi"/>
        </w:rPr>
        <w:commentReference w:id="372"/>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73" w:author="Victoria Johnson" w:date="2019-07-23T12:13:00Z">
            <w:rPr/>
          </w:rPrChange>
        </w:rPr>
        <w:pPrChange w:id="374" w:author="Victoria Johnson" w:date="2019-07-23T12:13:00Z">
          <w:pPr>
            <w:pStyle w:val="NormalWeb"/>
            <w:shd w:val="clear" w:color="auto" w:fill="FFFFFF"/>
            <w:spacing w:before="0" w:beforeAutospacing="0" w:after="0" w:afterAutospacing="0"/>
            <w:contextualSpacing/>
            <w:jc w:val="both"/>
          </w:pPr>
        </w:pPrChange>
      </w:pPr>
      <w:bookmarkStart w:id="375" w:name="_Toc14777063"/>
      <w:r w:rsidRPr="00600B9E">
        <w:rPr>
          <w:b/>
          <w:bCs/>
          <w:sz w:val="32"/>
          <w:szCs w:val="32"/>
          <w:rPrChange w:id="376" w:author="Victoria Johnson" w:date="2019-07-23T12:13:00Z">
            <w:rPr/>
          </w:rPrChange>
        </w:rPr>
        <w:t xml:space="preserve">Black Education and the </w:t>
      </w:r>
      <w:r w:rsidR="007C010D" w:rsidRPr="00600B9E">
        <w:rPr>
          <w:b/>
          <w:bCs/>
          <w:sz w:val="32"/>
          <w:szCs w:val="32"/>
          <w:rPrChange w:id="377" w:author="Victoria Johnson" w:date="2019-07-23T12:13:00Z">
            <w:rPr/>
          </w:rPrChange>
        </w:rPr>
        <w:t xml:space="preserve">Skills vs. Liberal Arts </w:t>
      </w:r>
      <w:r w:rsidRPr="00600B9E">
        <w:rPr>
          <w:b/>
          <w:bCs/>
          <w:sz w:val="32"/>
          <w:szCs w:val="32"/>
          <w:rPrChange w:id="378" w:author="Victoria Johnson" w:date="2019-07-23T12:13:00Z">
            <w:rPr/>
          </w:rPrChange>
        </w:rPr>
        <w:t>Debate</w:t>
      </w:r>
      <w:bookmarkEnd w:id="375"/>
      <w:r w:rsidRPr="00600B9E">
        <w:rPr>
          <w:b/>
          <w:bCs/>
          <w:sz w:val="32"/>
          <w:szCs w:val="32"/>
          <w:rPrChange w:id="379"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80" w:author="Victoria Johnson" w:date="2019-07-23T12:13:00Z">
            <w:rPr/>
          </w:rPrChange>
        </w:rPr>
        <w:pPrChange w:id="381" w:author="Victoria Johnson" w:date="2019-07-23T12:13:00Z">
          <w:pPr>
            <w:pStyle w:val="NormalWeb"/>
            <w:shd w:val="clear" w:color="auto" w:fill="FFFFFF"/>
            <w:spacing w:before="0" w:beforeAutospacing="0" w:after="0" w:afterAutospacing="0"/>
            <w:contextualSpacing/>
            <w:jc w:val="both"/>
          </w:pPr>
        </w:pPrChange>
      </w:pPr>
      <w:bookmarkStart w:id="382" w:name="_Toc14777064"/>
      <w:r w:rsidRPr="00600B9E">
        <w:rPr>
          <w:b/>
          <w:bCs/>
          <w:sz w:val="32"/>
          <w:szCs w:val="32"/>
          <w:rPrChange w:id="383" w:author="Victoria Johnson" w:date="2019-07-23T12:13:00Z">
            <w:rPr/>
          </w:rPrChange>
        </w:rPr>
        <w:t>Automating Cotton Farming and the Decline of the Black Rural South</w:t>
      </w:r>
      <w:bookmarkEnd w:id="382"/>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84" w:author="Victoria Johnson" w:date="2019-07-23T12:19:00Z">
          <w:pPr>
            <w:jc w:val="both"/>
          </w:pPr>
        </w:pPrChange>
      </w:pPr>
      <w:bookmarkStart w:id="385" w:name="_Toc14777065"/>
      <w:r w:rsidRPr="00BA1B0F">
        <w:lastRenderedPageBreak/>
        <w:t>The Present Status of Work in the Black Rural South</w:t>
      </w:r>
      <w:bookmarkEnd w:id="385"/>
    </w:p>
    <w:p w14:paraId="27F36C51" w14:textId="77777777" w:rsidR="00600B9E" w:rsidRDefault="00600B9E" w:rsidP="00363681">
      <w:pPr>
        <w:spacing w:before="0" w:after="0"/>
        <w:contextualSpacing/>
        <w:jc w:val="both"/>
        <w:rPr>
          <w:ins w:id="386"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87" w:author="Victoria Johnson" w:date="2019-07-23T12:14:00Z">
            <w:rPr/>
          </w:rPrChange>
        </w:rPr>
        <w:pPrChange w:id="388" w:author="Victoria Johnson" w:date="2019-07-23T12:14:00Z">
          <w:pPr>
            <w:spacing w:before="0" w:after="0"/>
            <w:contextualSpacing/>
            <w:jc w:val="both"/>
          </w:pPr>
        </w:pPrChange>
      </w:pPr>
      <w:bookmarkStart w:id="389" w:name="_Toc14777066"/>
      <w:r w:rsidRPr="00600B9E">
        <w:rPr>
          <w:b/>
          <w:bCs/>
          <w:sz w:val="32"/>
          <w:szCs w:val="32"/>
          <w:rPrChange w:id="390" w:author="Victoria Johnson" w:date="2019-07-23T12:14:00Z">
            <w:rPr/>
          </w:rPrChange>
        </w:rPr>
        <w:lastRenderedPageBreak/>
        <w:t>The Opportunity to Increase Prosperity</w:t>
      </w:r>
      <w:bookmarkEnd w:id="389"/>
      <w:r w:rsidRPr="00600B9E">
        <w:rPr>
          <w:b/>
          <w:bCs/>
          <w:sz w:val="32"/>
          <w:szCs w:val="32"/>
          <w:rPrChange w:id="391"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92" w:author="Victoria Johnson" w:date="2019-07-23T12:20:00Z">
        <w:r w:rsidR="00600B9E">
          <w:rPr>
            <w:rFonts w:ascii="Calibri Light" w:hAnsi="Calibri Light" w:cs="Calibri Light"/>
            <w:bCs/>
            <w:color w:val="000000" w:themeColor="text1"/>
          </w:rPr>
          <w:t xml:space="preserve"> </w:t>
        </w:r>
      </w:ins>
      <w:del w:id="393"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94"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95"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96" w:author="Victoria Johnson" w:date="2019-07-23T12:14:00Z">
            <w:rPr/>
          </w:rPrChange>
        </w:rPr>
        <w:pPrChange w:id="397" w:author="Victoria Johnson" w:date="2019-07-23T12:14:00Z">
          <w:pPr>
            <w:spacing w:before="0" w:after="0"/>
            <w:contextualSpacing/>
            <w:jc w:val="both"/>
          </w:pPr>
        </w:pPrChange>
      </w:pPr>
      <w:bookmarkStart w:id="398" w:name="_Toc14777067"/>
      <w:r w:rsidRPr="00600B9E">
        <w:rPr>
          <w:b/>
          <w:bCs/>
          <w:sz w:val="32"/>
          <w:szCs w:val="32"/>
          <w:rPrChange w:id="399" w:author="Victoria Johnson" w:date="2019-07-23T12:14:00Z">
            <w:rPr/>
          </w:rPrChange>
        </w:rPr>
        <w:t>The Opportu</w:t>
      </w:r>
      <w:r w:rsidR="006F5764" w:rsidRPr="00600B9E">
        <w:rPr>
          <w:b/>
          <w:bCs/>
          <w:sz w:val="32"/>
          <w:szCs w:val="32"/>
          <w:rPrChange w:id="400" w:author="Victoria Johnson" w:date="2019-07-23T12:14:00Z">
            <w:rPr/>
          </w:rPrChange>
        </w:rPr>
        <w:t>nity to Increase Racial Equity</w:t>
      </w:r>
      <w:bookmarkEnd w:id="398"/>
      <w:r w:rsidRPr="00600B9E">
        <w:rPr>
          <w:b/>
          <w:bCs/>
          <w:sz w:val="32"/>
          <w:szCs w:val="32"/>
          <w:rPrChange w:id="401"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0B989A0D">
            <wp:simplePos x="0" y="0"/>
            <wp:positionH relativeFrom="column">
              <wp:posOffset>110490</wp:posOffset>
            </wp:positionH>
            <wp:positionV relativeFrom="paragraph">
              <wp:posOffset>1012190</wp:posOffset>
            </wp:positionV>
            <wp:extent cx="5943600" cy="4350385"/>
            <wp:effectExtent l="0" t="0" r="0" b="5715"/>
            <wp:wrapThrough wrapText="bothSides">
              <wp:wrapPolygon edited="0">
                <wp:start x="0" y="0"/>
                <wp:lineTo x="0" y="21565"/>
                <wp:lineTo x="21554" y="21565"/>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787FEC1A"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w:t>
      </w:r>
      <w:del w:id="402" w:author="Amy Kim" w:date="2019-07-25T12:42:00Z">
        <w:r w:rsidRPr="00D8257A" w:rsidDel="000F1AF7">
          <w:delText>8,57</w:delText>
        </w:r>
      </w:del>
      <w:ins w:id="403" w:author="Amy Kim" w:date="2019-07-25T12:42:00Z">
        <w:r w:rsidR="000F1AF7">
          <w:t>6,21</w:t>
        </w:r>
      </w:ins>
      <w:r w:rsidRPr="00D8257A">
        <w:t>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bookmarkStart w:id="404" w:name="_GoBack"/>
      <w:bookmarkEnd w:id="404"/>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45EFCF84" w:rsidR="0044541D" w:rsidRDefault="009B4E3F" w:rsidP="00363681">
      <w:pPr>
        <w:spacing w:before="0" w:after="0"/>
        <w:contextualSpacing/>
        <w:jc w:val="both"/>
        <w:rPr>
          <w:rFonts w:ascii="Calibri" w:hAnsi="Calibri" w:cs="Calibri"/>
          <w:b/>
          <w:bCs/>
          <w:color w:val="2F5496"/>
          <w:sz w:val="36"/>
          <w:szCs w:val="36"/>
        </w:rPr>
      </w:pPr>
      <w:r>
        <w:rPr>
          <w:rFonts w:ascii="Calibri" w:hAnsi="Calibri" w:cs="Calibri"/>
          <w:noProof/>
        </w:rPr>
        <w:drawing>
          <wp:anchor distT="0" distB="0" distL="114300" distR="114300" simplePos="0" relativeHeight="251661312" behindDoc="0" locked="0" layoutInCell="1" allowOverlap="1" wp14:anchorId="21A95AC1" wp14:editId="6E310A6E">
            <wp:simplePos x="0" y="0"/>
            <wp:positionH relativeFrom="column">
              <wp:posOffset>5080</wp:posOffset>
            </wp:positionH>
            <wp:positionV relativeFrom="paragraph">
              <wp:posOffset>283210</wp:posOffset>
            </wp:positionV>
            <wp:extent cx="5932170" cy="3950970"/>
            <wp:effectExtent l="0" t="0" r="0" b="0"/>
            <wp:wrapThrough wrapText="bothSides">
              <wp:wrapPolygon edited="0">
                <wp:start x="0" y="0"/>
                <wp:lineTo x="0" y="21524"/>
                <wp:lineTo x="21549" y="21524"/>
                <wp:lineTo x="2154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32170" cy="3950970"/>
                    </a:xfrm>
                    <a:prstGeom prst="rect">
                      <a:avLst/>
                    </a:prstGeom>
                  </pic:spPr>
                </pic:pic>
              </a:graphicData>
            </a:graphic>
            <wp14:sizeRelH relativeFrom="margin">
              <wp14:pctWidth>0</wp14:pctWidth>
            </wp14:sizeRelH>
          </wp:anchor>
        </w:drawing>
      </w:r>
    </w:p>
    <w:p w14:paraId="429F2E6B" w14:textId="6C70FEE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BF8CE80">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3ECD94E9" w:rsidR="00DA18E7" w:rsidRPr="00E34AAE" w:rsidRDefault="00DA18E7" w:rsidP="0044541D">
                            <w:pPr>
                              <w:pStyle w:val="Caption"/>
                            </w:pPr>
                            <w:r>
                              <w:t xml:space="preserve">Figure 13: Percentage of Population </w:t>
                            </w:r>
                            <w:del w:id="405" w:author="Amy Kim" w:date="2019-07-23T16:19:00Z">
                              <w:r w:rsidDel="000F7CD6">
                                <w:delText>for which Poverty Status is Determined</w:delText>
                              </w:r>
                            </w:del>
                            <w:ins w:id="406"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07" w:author="Amy Kim" w:date="2019-07-23T16:18:00Z">
                              <w:r>
                                <w:t xml:space="preserve">Child </w:t>
                              </w:r>
                            </w:ins>
                            <w:r>
                              <w:t>Poverty Rate among Whites in the Southern Metro counties, omitted from this graph, is 1</w:t>
                            </w:r>
                            <w:ins w:id="408" w:author="Amy Kim" w:date="2019-07-23T16:18:00Z">
                              <w:r>
                                <w:t>1</w:t>
                              </w:r>
                            </w:ins>
                            <w:del w:id="409" w:author="Amy Kim" w:date="2019-07-23T16:18:00Z">
                              <w:r w:rsidDel="000F7CD6">
                                <w:delText>0%</w:delText>
                              </w:r>
                            </w:del>
                            <w:ins w:id="410" w:author="Amy Kim" w:date="2019-07-23T16:18:00Z">
                              <w:r>
                                <w:t xml:space="preserve"> percent</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XLA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" stroked="f">
                <v:textbox style="mso-fit-shape-to-text:t" inset="0,0,0,0">
                  <w:txbxContent>
                    <w:p w14:paraId="4A65DC67" w14:textId="3ECD94E9" w:rsidR="00DA18E7" w:rsidRPr="00E34AAE" w:rsidRDefault="00DA18E7" w:rsidP="0044541D">
                      <w:pPr>
                        <w:pStyle w:val="Caption"/>
                      </w:pPr>
                      <w:r>
                        <w:t xml:space="preserve">Figure 13: Percentage of Population </w:t>
                      </w:r>
                      <w:del w:id="411" w:author="Amy Kim" w:date="2019-07-23T16:19:00Z">
                        <w:r w:rsidDel="000F7CD6">
                          <w:delText>for which Poverty Status is Determined</w:delText>
                        </w:r>
                      </w:del>
                      <w:ins w:id="412"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13" w:author="Amy Kim" w:date="2019-07-23T16:18:00Z">
                        <w:r>
                          <w:t xml:space="preserve">Child </w:t>
                        </w:r>
                      </w:ins>
                      <w:r>
                        <w:t>Poverty Rate among Whites in the Southern Metro counties, omitted from this graph, is 1</w:t>
                      </w:r>
                      <w:ins w:id="414" w:author="Amy Kim" w:date="2019-07-23T16:18:00Z">
                        <w:r>
                          <w:t>1</w:t>
                        </w:r>
                      </w:ins>
                      <w:del w:id="415" w:author="Amy Kim" w:date="2019-07-23T16:18:00Z">
                        <w:r w:rsidDel="000F7CD6">
                          <w:delText>0%</w:delText>
                        </w:r>
                      </w:del>
                      <w:ins w:id="416" w:author="Amy Kim" w:date="2019-07-23T16:18:00Z">
                        <w:r>
                          <w:t xml:space="preserve"> percent</w:t>
                        </w:r>
                      </w:ins>
                      <w:r>
                        <w:t>.</w:t>
                      </w:r>
                    </w:p>
                  </w:txbxContent>
                </v:textbox>
                <w10:wrap type="through"/>
              </v:shape>
            </w:pict>
          </mc:Fallback>
        </mc:AlternateContent>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417"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418"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v:textbox>
                <w10:wrap type="through"/>
              </v:shape>
            </w:pict>
          </mc:Fallback>
        </mc:AlternateContent>
      </w:r>
    </w:p>
    <w:p w14:paraId="409A259D" w14:textId="4C63C694" w:rsidR="0044541D" w:rsidRPr="00B62F72" w:rsidRDefault="0044541D">
      <w:pPr>
        <w:spacing w:before="0" w:after="0"/>
        <w:rPr>
          <w:rFonts w:ascii="Calibri" w:hAnsi="Calibri" w:cs="Calibri"/>
          <w:rPrChange w:id="419" w:author="Amy Kim" w:date="2019-07-23T12:29:00Z">
            <w:rPr/>
          </w:rPrChange>
        </w:rPr>
        <w:pPrChange w:id="420" w:author="Amy Kim" w:date="2019-07-23T12:29:00Z">
          <w:pPr>
            <w:pStyle w:val="ListParagraph"/>
            <w:numPr>
              <w:numId w:val="10"/>
            </w:numPr>
            <w:spacing w:before="0" w:after="0"/>
            <w:ind w:hanging="360"/>
          </w:pPr>
        </w:pPrChange>
      </w:pPr>
    </w:p>
    <w:p w14:paraId="74A1D52B" w14:textId="61410A7C" w:rsidR="0044541D" w:rsidDel="00B62F72" w:rsidRDefault="0044541D" w:rsidP="00363681">
      <w:pPr>
        <w:spacing w:before="0" w:after="0"/>
        <w:contextualSpacing/>
        <w:jc w:val="both"/>
        <w:rPr>
          <w:del w:id="421"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422"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423" w:author="Amy Kim" w:date="2019-07-23T12:29:00Z"/>
          <w:b/>
          <w:color w:val="2F5496"/>
          <w:sz w:val="16"/>
          <w:szCs w:val="16"/>
        </w:rPr>
      </w:pPr>
      <w:del w:id="424" w:author="Amy Kim" w:date="2019-07-23T12:29:00Z">
        <w:r w:rsidRPr="009D39F9" w:rsidDel="00B62F72">
          <w:rPr>
            <w:i/>
            <w:iCs/>
          </w:rPr>
          <w:delText xml:space="preserve"> </w:delText>
        </w:r>
      </w:del>
    </w:p>
    <w:p w14:paraId="335E0317" w14:textId="15D54363" w:rsidR="000E6CA7" w:rsidDel="00B62F72" w:rsidRDefault="000E6CA7">
      <w:pPr>
        <w:pStyle w:val="Heading3"/>
        <w:spacing w:before="0"/>
        <w:contextualSpacing/>
        <w:rPr>
          <w:del w:id="425" w:author="Amy Kim" w:date="2019-07-23T12:29:00Z"/>
        </w:rPr>
        <w:pPrChange w:id="426"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427"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428" w:author="Victoria Johnson" w:date="2019-07-23T12:14:00Z">
            <w:rPr>
              <w:rStyle w:val="Hyperlink"/>
              <w:b/>
              <w:noProof/>
              <w:sz w:val="32"/>
              <w:szCs w:val="32"/>
            </w:rPr>
          </w:rPrChange>
        </w:rPr>
        <w:pPrChange w:id="429" w:author="Victoria Johnson" w:date="2019-07-23T12:21:00Z">
          <w:pPr>
            <w:pStyle w:val="TOC3"/>
            <w:tabs>
              <w:tab w:val="right" w:leader="dot" w:pos="9350"/>
            </w:tabs>
            <w:ind w:left="0"/>
          </w:pPr>
        </w:pPrChange>
      </w:pPr>
      <w:bookmarkStart w:id="430" w:name="_Toc14777068"/>
      <w:r w:rsidRPr="00600B9E">
        <w:rPr>
          <w:rStyle w:val="Hyperlink"/>
          <w:color w:val="2D4F8E" w:themeColor="accent1" w:themeShade="B5"/>
          <w:u w:val="none"/>
          <w:rPrChange w:id="431" w:author="Victoria Johnson" w:date="2019-07-23T12:14:00Z">
            <w:rPr>
              <w:rStyle w:val="Hyperlink"/>
              <w:b/>
              <w:sz w:val="32"/>
              <w:szCs w:val="32"/>
            </w:rPr>
          </w:rPrChange>
        </w:rPr>
        <w:t>Labor Markets and Automation in the Black Rural South</w:t>
      </w:r>
      <w:bookmarkEnd w:id="430"/>
    </w:p>
    <w:p w14:paraId="6E618A18" w14:textId="3D35B0B8" w:rsidR="006F5764" w:rsidRDefault="00046A31" w:rsidP="006F5764">
      <w:pPr>
        <w:pStyle w:val="TOC3"/>
        <w:tabs>
          <w:tab w:val="right" w:leader="dot" w:pos="9350"/>
        </w:tabs>
        <w:ind w:left="0"/>
        <w:rPr>
          <w:rStyle w:val="Hyperlink"/>
          <w:b/>
          <w:noProof/>
          <w:sz w:val="32"/>
          <w:szCs w:val="32"/>
        </w:rPr>
      </w:pPr>
      <w:ins w:id="432" w:author="Amy Kim" w:date="2019-07-23T12:41:00Z">
        <w:r>
          <w:rPr>
            <w:b/>
            <w:noProof/>
            <w:color w:val="0563C1" w:themeColor="hyperlink"/>
            <w:sz w:val="32"/>
            <w:szCs w:val="32"/>
            <w:u w:val="single"/>
          </w:rPr>
          <w:drawing>
            <wp:anchor distT="0" distB="0" distL="114300" distR="114300" simplePos="0" relativeHeight="251671552" behindDoc="0" locked="0" layoutInCell="1" allowOverlap="1" wp14:anchorId="5EEA6F7C" wp14:editId="45EC80ED">
              <wp:simplePos x="0" y="0"/>
              <wp:positionH relativeFrom="column">
                <wp:posOffset>-8373</wp:posOffset>
              </wp:positionH>
              <wp:positionV relativeFrom="paragraph">
                <wp:posOffset>423126</wp:posOffset>
              </wp:positionV>
              <wp:extent cx="5943600" cy="3962400"/>
              <wp:effectExtent l="0" t="0" r="0" b="0"/>
              <wp:wrapThrough wrapText="bothSides">
                <wp:wrapPolygon edited="0">
                  <wp:start x="0" y="0"/>
                  <wp:lineTo x="0" y="21531"/>
                  <wp:lineTo x="21554" y="21531"/>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4FC947C7" w:rsidR="006F5764" w:rsidRPr="00600B9E" w:rsidRDefault="00046A31">
      <w:pPr>
        <w:pStyle w:val="Heading1"/>
        <w:rPr>
          <w:rStyle w:val="Hyperlink"/>
          <w:b w:val="0"/>
          <w:u w:val="none"/>
          <w:rPrChange w:id="433" w:author="Victoria Johnson" w:date="2019-07-23T12:14:00Z">
            <w:rPr>
              <w:rStyle w:val="Hyperlink"/>
              <w:b/>
              <w:noProof/>
              <w:sz w:val="32"/>
              <w:szCs w:val="32"/>
            </w:rPr>
          </w:rPrChange>
        </w:rPr>
        <w:pPrChange w:id="434" w:author="Victoria Johnson" w:date="2019-07-23T12:21:00Z">
          <w:pPr>
            <w:pStyle w:val="TOC3"/>
            <w:tabs>
              <w:tab w:val="right" w:leader="dot" w:pos="9350"/>
            </w:tabs>
            <w:ind w:left="0"/>
          </w:pPr>
        </w:pPrChange>
      </w:pPr>
      <w:bookmarkStart w:id="435" w:name="_Toc14777069"/>
      <w:ins w:id="436" w:author="Amy Kim" w:date="2019-07-23T12:29:00Z">
        <w:r>
          <w:rPr>
            <w:b w:val="0"/>
            <w:color w:val="0563C1" w:themeColor="hyperlink"/>
            <w:sz w:val="32"/>
            <w:szCs w:val="32"/>
            <w:u w:val="single"/>
          </w:rPr>
          <w:lastRenderedPageBreak/>
          <w:drawing>
            <wp:anchor distT="0" distB="0" distL="114300" distR="114300" simplePos="0" relativeHeight="251670528" behindDoc="0" locked="0" layoutInCell="1" allowOverlap="1" wp14:anchorId="5907C1EB" wp14:editId="6FABA9DC">
              <wp:simplePos x="0" y="0"/>
              <wp:positionH relativeFrom="column">
                <wp:posOffset>-99653</wp:posOffset>
              </wp:positionH>
              <wp:positionV relativeFrom="paragraph">
                <wp:posOffset>181</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r w:rsidR="006F5764" w:rsidRPr="00600B9E">
        <w:rPr>
          <w:rStyle w:val="Hyperlink"/>
          <w:u w:val="none"/>
          <w:rPrChange w:id="437" w:author="Victoria Johnson" w:date="2019-07-23T12:14:00Z">
            <w:rPr>
              <w:rStyle w:val="Hyperlink"/>
              <w:b/>
              <w:sz w:val="32"/>
              <w:szCs w:val="32"/>
            </w:rPr>
          </w:rPrChange>
        </w:rPr>
        <w:t>Recommendations for the Future of Work in the Black Rural South</w:t>
      </w:r>
      <w:bookmarkEnd w:id="435"/>
    </w:p>
    <w:p w14:paraId="4178051D" w14:textId="77777777" w:rsidR="00600B9E" w:rsidRDefault="00600B9E" w:rsidP="00600B9E">
      <w:pPr>
        <w:pStyle w:val="Heading3"/>
        <w:rPr>
          <w:ins w:id="438"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39" w:author="Victoria Johnson" w:date="2019-07-23T12:21:00Z">
            <w:rPr>
              <w:rStyle w:val="Hyperlink"/>
              <w:rFonts w:eastAsiaTheme="majorEastAsia" w:cstheme="majorBidi"/>
              <w:b/>
              <w:noProof/>
            </w:rPr>
          </w:rPrChange>
        </w:rPr>
        <w:pPrChange w:id="440" w:author="Victoria Johnson" w:date="2019-07-23T12:21:00Z">
          <w:pPr>
            <w:pStyle w:val="TOC3"/>
            <w:tabs>
              <w:tab w:val="right" w:leader="dot" w:pos="9350"/>
            </w:tabs>
          </w:pPr>
        </w:pPrChange>
      </w:pPr>
      <w:bookmarkStart w:id="441" w:name="_Toc14777070"/>
      <w:r w:rsidRPr="00600B9E">
        <w:rPr>
          <w:rStyle w:val="Hyperlink"/>
          <w:b/>
          <w:bCs/>
          <w:color w:val="1F3763" w:themeColor="accent1" w:themeShade="7F"/>
          <w:sz w:val="32"/>
          <w:szCs w:val="32"/>
          <w:u w:val="none"/>
          <w:rPrChange w:id="442" w:author="Victoria Johnson" w:date="2019-07-23T12:21:00Z">
            <w:rPr>
              <w:rStyle w:val="Hyperlink"/>
              <w:b/>
              <w:noProof/>
            </w:rPr>
          </w:rPrChange>
        </w:rPr>
        <w:t>A Black Belt Commission</w:t>
      </w:r>
      <w:bookmarkEnd w:id="441"/>
      <w:r w:rsidRPr="00600B9E">
        <w:rPr>
          <w:rStyle w:val="Hyperlink"/>
          <w:b/>
          <w:bCs/>
          <w:color w:val="1F3763" w:themeColor="accent1" w:themeShade="7F"/>
          <w:sz w:val="32"/>
          <w:szCs w:val="32"/>
          <w:u w:val="none"/>
          <w:rPrChange w:id="443" w:author="Victoria Johnson" w:date="2019-07-23T12:21:00Z">
            <w:rPr>
              <w:rStyle w:val="Hyperlink"/>
              <w:b/>
              <w:noProof/>
            </w:rPr>
          </w:rPrChange>
        </w:rPr>
        <w:t xml:space="preserve"> </w:t>
      </w:r>
    </w:p>
    <w:p w14:paraId="38BC6DB1" w14:textId="77777777" w:rsidR="00600B9E" w:rsidRDefault="00600B9E" w:rsidP="00600B9E">
      <w:pPr>
        <w:pStyle w:val="Heading3"/>
        <w:rPr>
          <w:ins w:id="444"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45" w:author="Victoria Johnson" w:date="2019-07-23T12:21:00Z">
            <w:rPr>
              <w:rStyle w:val="Hyperlink"/>
              <w:rFonts w:eastAsiaTheme="majorEastAsia" w:cstheme="majorBidi"/>
              <w:b/>
              <w:noProof/>
            </w:rPr>
          </w:rPrChange>
        </w:rPr>
        <w:pPrChange w:id="446" w:author="Victoria Johnson" w:date="2019-07-23T12:21:00Z">
          <w:pPr>
            <w:pStyle w:val="TOC3"/>
            <w:tabs>
              <w:tab w:val="right" w:leader="dot" w:pos="9350"/>
            </w:tabs>
          </w:pPr>
        </w:pPrChange>
      </w:pPr>
      <w:bookmarkStart w:id="447" w:name="_Toc14777071"/>
      <w:r w:rsidRPr="00600B9E">
        <w:rPr>
          <w:rStyle w:val="Hyperlink"/>
          <w:b/>
          <w:bCs/>
          <w:color w:val="1F3763" w:themeColor="accent1" w:themeShade="7F"/>
          <w:sz w:val="32"/>
          <w:szCs w:val="32"/>
          <w:u w:val="none"/>
          <w:rPrChange w:id="448" w:author="Victoria Johnson" w:date="2019-07-23T12:21:00Z">
            <w:rPr>
              <w:rStyle w:val="Hyperlink"/>
              <w:b/>
              <w:noProof/>
            </w:rPr>
          </w:rPrChange>
        </w:rPr>
        <w:t>10/20/30</w:t>
      </w:r>
      <w:bookmarkEnd w:id="447"/>
    </w:p>
    <w:p w14:paraId="464993D1" w14:textId="35F1C5BD" w:rsidR="00F001A3" w:rsidRPr="00CE6D24" w:rsidRDefault="00F001A3" w:rsidP="00CE6D24">
      <w:r>
        <w:rPr>
          <w:noProof/>
        </w:rPr>
        <w:lastRenderedPageBreak/>
        <w:drawing>
          <wp:anchor distT="0" distB="0" distL="114300" distR="114300" simplePos="0" relativeHeight="251666432"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30F768D7" w14:textId="1E54CA39" w:rsidR="006F5764" w:rsidRPr="00600B9E" w:rsidRDefault="006F5764">
      <w:pPr>
        <w:pStyle w:val="Heading3"/>
        <w:rPr>
          <w:rStyle w:val="Hyperlink"/>
          <w:b/>
          <w:bCs/>
          <w:color w:val="1F3763" w:themeColor="accent1" w:themeShade="7F"/>
          <w:sz w:val="32"/>
          <w:szCs w:val="32"/>
          <w:u w:val="none"/>
          <w:rPrChange w:id="449" w:author="Victoria Johnson" w:date="2019-07-23T12:21:00Z">
            <w:rPr>
              <w:rStyle w:val="Hyperlink"/>
              <w:b/>
              <w:noProof/>
            </w:rPr>
          </w:rPrChange>
        </w:rPr>
        <w:pPrChange w:id="450" w:author="Victoria Johnson" w:date="2019-07-23T12:21:00Z">
          <w:pPr>
            <w:pStyle w:val="TOC3"/>
            <w:tabs>
              <w:tab w:val="right" w:leader="dot" w:pos="9350"/>
            </w:tabs>
          </w:pPr>
        </w:pPrChange>
      </w:pPr>
      <w:bookmarkStart w:id="451" w:name="_Toc14777072"/>
      <w:r w:rsidRPr="00600B9E">
        <w:rPr>
          <w:rStyle w:val="Hyperlink"/>
          <w:b/>
          <w:bCs/>
          <w:color w:val="1F3763" w:themeColor="accent1" w:themeShade="7F"/>
          <w:sz w:val="32"/>
          <w:szCs w:val="32"/>
          <w:u w:val="none"/>
          <w:rPrChange w:id="452" w:author="Victoria Johnson" w:date="2019-07-23T12:21:00Z">
            <w:rPr>
              <w:rStyle w:val="Hyperlink"/>
              <w:b/>
              <w:noProof/>
            </w:rPr>
          </w:rPrChange>
        </w:rPr>
        <w:lastRenderedPageBreak/>
        <w:t>Broadband</w:t>
      </w:r>
      <w:bookmarkEnd w:id="451"/>
      <w:r w:rsidRPr="00600B9E">
        <w:rPr>
          <w:rStyle w:val="Hyperlink"/>
          <w:b/>
          <w:bCs/>
          <w:color w:val="1F3763" w:themeColor="accent1" w:themeShade="7F"/>
          <w:sz w:val="32"/>
          <w:szCs w:val="32"/>
          <w:u w:val="none"/>
          <w:rPrChange w:id="453" w:author="Victoria Johnson" w:date="2019-07-23T12:21:00Z">
            <w:rPr>
              <w:rStyle w:val="Hyperlink"/>
              <w:b/>
              <w:noProof/>
            </w:rPr>
          </w:rPrChange>
        </w:rPr>
        <w:t xml:space="preserve"> </w:t>
      </w:r>
    </w:p>
    <w:p w14:paraId="35DEB6F6" w14:textId="5F91C389" w:rsidR="00F001A3" w:rsidRPr="00CE6D24" w:rsidRDefault="00F001A3" w:rsidP="00CE6D24">
      <w:r>
        <w:rPr>
          <w:noProof/>
        </w:rPr>
        <w:drawing>
          <wp:anchor distT="0" distB="0" distL="114300" distR="114300" simplePos="0" relativeHeight="251665408"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p>
    <w:p w14:paraId="1E7DC976" w14:textId="41A941DB" w:rsidR="006F5764" w:rsidRPr="00600B9E" w:rsidRDefault="006F5764">
      <w:pPr>
        <w:pStyle w:val="Heading3"/>
        <w:rPr>
          <w:rStyle w:val="Hyperlink"/>
          <w:b/>
          <w:bCs/>
          <w:color w:val="1F3763" w:themeColor="accent1" w:themeShade="7F"/>
          <w:sz w:val="32"/>
          <w:szCs w:val="32"/>
          <w:u w:val="none"/>
          <w:rPrChange w:id="454" w:author="Victoria Johnson" w:date="2019-07-23T12:21:00Z">
            <w:rPr>
              <w:rStyle w:val="Hyperlink"/>
              <w:b/>
              <w:noProof/>
            </w:rPr>
          </w:rPrChange>
        </w:rPr>
        <w:pPrChange w:id="455" w:author="Victoria Johnson" w:date="2019-07-23T12:21:00Z">
          <w:pPr>
            <w:pStyle w:val="TOC3"/>
            <w:tabs>
              <w:tab w:val="right" w:leader="dot" w:pos="9350"/>
            </w:tabs>
          </w:pPr>
        </w:pPrChange>
      </w:pPr>
      <w:bookmarkStart w:id="456" w:name="_Toc14777073"/>
      <w:r w:rsidRPr="00600B9E">
        <w:rPr>
          <w:rStyle w:val="Hyperlink"/>
          <w:b/>
          <w:bCs/>
          <w:color w:val="1F3763" w:themeColor="accent1" w:themeShade="7F"/>
          <w:sz w:val="32"/>
          <w:szCs w:val="32"/>
          <w:u w:val="none"/>
          <w:rPrChange w:id="457" w:author="Victoria Johnson" w:date="2019-07-23T12:21:00Z">
            <w:rPr>
              <w:rStyle w:val="Hyperlink"/>
              <w:b/>
              <w:noProof/>
            </w:rPr>
          </w:rPrChange>
        </w:rPr>
        <w:lastRenderedPageBreak/>
        <w:t>Education, Skills &amp; Entrepreneurship</w:t>
      </w:r>
      <w:bookmarkEnd w:id="456"/>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58" w:author="Victoria Johnson" w:date="2019-07-23T12:22:00Z">
            <w:rPr>
              <w:rStyle w:val="Hyperlink"/>
              <w:b/>
              <w:noProof/>
            </w:rPr>
          </w:rPrChange>
        </w:rPr>
        <w:pPrChange w:id="459" w:author="Victoria Johnson" w:date="2019-07-23T12:22:00Z">
          <w:pPr>
            <w:pStyle w:val="TOC3"/>
            <w:tabs>
              <w:tab w:val="right" w:leader="dot" w:pos="9350"/>
            </w:tabs>
          </w:pPr>
        </w:pPrChange>
      </w:pPr>
      <w:bookmarkStart w:id="460" w:name="_Toc14777074"/>
      <w:r w:rsidRPr="00600B9E">
        <w:rPr>
          <w:b/>
          <w:bCs/>
          <w:noProof/>
          <w:sz w:val="32"/>
          <w:szCs w:val="32"/>
          <w:rPrChange w:id="461"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62"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63" w:author="Victoria Johnson" w:date="2019-07-23T12:22:00Z">
            <w:rPr>
              <w:rStyle w:val="Hyperlink"/>
              <w:b/>
              <w:noProof/>
            </w:rPr>
          </w:rPrChange>
        </w:rPr>
        <w:t>Anchor Institutions</w:t>
      </w:r>
      <w:bookmarkEnd w:id="460"/>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64" w:author="Victoria Johnson" w:date="2019-07-23T12:22:00Z">
            <w:rPr>
              <w:rStyle w:val="Hyperlink"/>
              <w:b/>
              <w:noProof/>
            </w:rPr>
          </w:rPrChange>
        </w:rPr>
        <w:pPrChange w:id="465" w:author="Victoria Johnson" w:date="2019-07-23T12:22:00Z">
          <w:pPr>
            <w:pStyle w:val="TOC3"/>
            <w:tabs>
              <w:tab w:val="right" w:leader="dot" w:pos="9350"/>
            </w:tabs>
          </w:pPr>
        </w:pPrChange>
      </w:pPr>
      <w:bookmarkStart w:id="466" w:name="_Toc14777075"/>
      <w:r w:rsidRPr="00600B9E">
        <w:rPr>
          <w:rStyle w:val="Hyperlink"/>
          <w:b/>
          <w:bCs/>
          <w:color w:val="1F3763" w:themeColor="accent1" w:themeShade="7F"/>
          <w:sz w:val="32"/>
          <w:szCs w:val="32"/>
          <w:u w:val="none"/>
          <w:rPrChange w:id="467" w:author="Victoria Johnson" w:date="2019-07-23T12:22:00Z">
            <w:rPr>
              <w:rStyle w:val="Hyperlink"/>
              <w:b/>
              <w:noProof/>
            </w:rPr>
          </w:rPrChange>
        </w:rPr>
        <w:t>Transportation</w:t>
      </w:r>
      <w:bookmarkEnd w:id="466"/>
      <w:r w:rsidRPr="00600B9E">
        <w:rPr>
          <w:rStyle w:val="Hyperlink"/>
          <w:b/>
          <w:bCs/>
          <w:color w:val="1F3763" w:themeColor="accent1" w:themeShade="7F"/>
          <w:sz w:val="32"/>
          <w:szCs w:val="32"/>
          <w:u w:val="none"/>
          <w:rPrChange w:id="468"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69" w:author="Victoria Johnson" w:date="2019-07-23T12:22:00Z">
            <w:rPr>
              <w:rStyle w:val="Hyperlink"/>
              <w:rFonts w:eastAsiaTheme="majorEastAsia" w:cstheme="majorBidi"/>
              <w:b/>
              <w:noProof/>
            </w:rPr>
          </w:rPrChange>
        </w:rPr>
        <w:pPrChange w:id="470" w:author="Victoria Johnson" w:date="2019-07-23T12:22:00Z">
          <w:pPr>
            <w:pStyle w:val="TOC3"/>
            <w:tabs>
              <w:tab w:val="right" w:leader="dot" w:pos="9350"/>
            </w:tabs>
          </w:pPr>
        </w:pPrChange>
      </w:pPr>
      <w:bookmarkStart w:id="471" w:name="_Toc14777076"/>
      <w:r w:rsidRPr="00600B9E">
        <w:rPr>
          <w:rStyle w:val="Hyperlink"/>
          <w:b/>
          <w:bCs/>
          <w:color w:val="1F3763" w:themeColor="accent1" w:themeShade="7F"/>
          <w:sz w:val="32"/>
          <w:szCs w:val="32"/>
          <w:u w:val="none"/>
          <w:rPrChange w:id="472" w:author="Victoria Johnson" w:date="2019-07-23T12:22:00Z">
            <w:rPr>
              <w:rStyle w:val="Hyperlink"/>
              <w:b/>
              <w:noProof/>
            </w:rPr>
          </w:rPrChange>
        </w:rPr>
        <w:t>A Strong National Workforce System</w:t>
      </w:r>
      <w:bookmarkEnd w:id="471"/>
      <w:r w:rsidRPr="00600B9E">
        <w:rPr>
          <w:rStyle w:val="Hyperlink"/>
          <w:b/>
          <w:bCs/>
          <w:color w:val="1F3763" w:themeColor="accent1" w:themeShade="7F"/>
          <w:sz w:val="32"/>
          <w:szCs w:val="32"/>
          <w:u w:val="none"/>
          <w:rPrChange w:id="473"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74" w:name="_Toc14777077"/>
      <w:bookmarkStart w:id="475" w:name="_Toc469385022"/>
      <w:bookmarkStart w:id="476" w:name="_Toc430939018"/>
      <w:bookmarkStart w:id="477" w:name="_Toc310539614"/>
      <w:r w:rsidRPr="00160B1F">
        <w:rPr>
          <w:rStyle w:val="Heading1Char"/>
        </w:rPr>
        <w:lastRenderedPageBreak/>
        <w:t>About the Authors</w:t>
      </w:r>
      <w:bookmarkEnd w:id="474"/>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78" w:name="_Toc9002374"/>
      <w:bookmarkStart w:id="479" w:name="_Toc9255457"/>
      <w:bookmarkStart w:id="480" w:name="_Toc9256106"/>
      <w:bookmarkStart w:id="481" w:name="_Toc14777078"/>
      <w:r w:rsidRPr="00160B1F">
        <w:lastRenderedPageBreak/>
        <w:t>Acknowledgments</w:t>
      </w:r>
      <w:bookmarkEnd w:id="478"/>
      <w:bookmarkEnd w:id="479"/>
      <w:bookmarkEnd w:id="480"/>
      <w:bookmarkEnd w:id="481"/>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75"/>
    <w:bookmarkEnd w:id="476"/>
    <w:bookmarkEnd w:id="477"/>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DA18E7" w:rsidP="00063EB6">
      <w:pPr>
        <w:spacing w:before="0" w:after="0"/>
        <w:rPr>
          <w:rFonts w:cstheme="majorHAnsi"/>
          <w:color w:val="0462C1"/>
        </w:rPr>
      </w:pPr>
      <w:hyperlink r:id="rId41"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DA18E7" w:rsidP="00063EB6">
      <w:pPr>
        <w:spacing w:before="0" w:after="0"/>
        <w:rPr>
          <w:rFonts w:cstheme="majorHAnsi"/>
          <w:color w:val="0462C1"/>
        </w:rPr>
      </w:pPr>
      <w:hyperlink r:id="rId42"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DA18E7" w:rsidRDefault="005F27CC" w:rsidP="00DA0AAF">
      <w:pPr>
        <w:spacing w:before="0" w:after="0"/>
        <w:contextualSpacing/>
        <w:rPr>
          <w:rFonts w:ascii="Calibri Light" w:eastAsia="Calibri" w:hAnsi="Calibri Light"/>
          <w:b/>
          <w:color w:val="002060"/>
          <w:sz w:val="25"/>
          <w:szCs w:val="25"/>
          <w:shd w:val="clear" w:color="auto" w:fill="FFFFFF"/>
          <w:lang w:val="en-CA"/>
          <w:rPrChange w:id="482" w:author="Amy Kim" w:date="2019-07-25T12:41:00Z">
            <w:rPr>
              <w:rFonts w:ascii="Calibri Light" w:eastAsia="Calibri" w:hAnsi="Calibri Light"/>
              <w:b/>
              <w:color w:val="002060"/>
              <w:sz w:val="25"/>
              <w:szCs w:val="25"/>
              <w:shd w:val="clear" w:color="auto" w:fill="FFFFFF"/>
              <w:lang w:val="es-ES"/>
            </w:rPr>
          </w:rPrChange>
        </w:rPr>
      </w:pPr>
      <w:r w:rsidRPr="00DA18E7">
        <w:rPr>
          <w:rFonts w:ascii="Calibri Light" w:eastAsia="Calibri" w:hAnsi="Calibri Light"/>
          <w:b/>
          <w:color w:val="002060"/>
          <w:sz w:val="25"/>
          <w:szCs w:val="25"/>
          <w:shd w:val="clear" w:color="auto" w:fill="FFFFFF"/>
          <w:lang w:val="en-CA"/>
          <w:rPrChange w:id="483" w:author="Amy Kim" w:date="2019-07-25T12:41:00Z">
            <w:rPr>
              <w:rFonts w:ascii="Calibri Light" w:eastAsia="Calibri" w:hAnsi="Calibri Light"/>
              <w:b/>
              <w:color w:val="002060"/>
              <w:sz w:val="25"/>
              <w:szCs w:val="25"/>
              <w:shd w:val="clear" w:color="auto" w:fill="FFFFFF"/>
              <w:lang w:val="es-ES"/>
            </w:rPr>
          </w:rPrChange>
        </w:rPr>
        <w:t>Media Contact</w:t>
      </w:r>
    </w:p>
    <w:p w14:paraId="76EEC7F3" w14:textId="77777777" w:rsidR="005F27CC" w:rsidRPr="00DA18E7" w:rsidRDefault="00026564" w:rsidP="00DA0AAF">
      <w:pPr>
        <w:spacing w:before="0" w:after="0"/>
        <w:contextualSpacing/>
        <w:rPr>
          <w:rFonts w:ascii="Calibri Light" w:eastAsia="Calibri" w:hAnsi="Calibri Light"/>
          <w:sz w:val="25"/>
          <w:szCs w:val="25"/>
          <w:shd w:val="clear" w:color="auto" w:fill="FFFFFF"/>
          <w:lang w:val="en-CA"/>
          <w:rPrChange w:id="484" w:author="Amy Kim" w:date="2019-07-25T12:41:00Z">
            <w:rPr>
              <w:rFonts w:ascii="Calibri Light" w:eastAsia="Calibri" w:hAnsi="Calibri Light"/>
              <w:sz w:val="25"/>
              <w:szCs w:val="25"/>
              <w:shd w:val="clear" w:color="auto" w:fill="FFFFFF"/>
              <w:lang w:val="es-ES"/>
            </w:rPr>
          </w:rPrChange>
        </w:rPr>
      </w:pPr>
      <w:r>
        <w:fldChar w:fldCharType="begin"/>
      </w:r>
      <w:r w:rsidRPr="00DA18E7">
        <w:rPr>
          <w:lang w:val="en-CA"/>
          <w:rPrChange w:id="485" w:author="Amy Kim" w:date="2019-07-25T12:41:00Z">
            <w:rPr/>
          </w:rPrChange>
        </w:rPr>
        <w:instrText xml:space="preserve"> HYPERLINK "mailto:press@jointcenter.org" </w:instrText>
      </w:r>
      <w:r>
        <w:fldChar w:fldCharType="separate"/>
      </w:r>
      <w:r w:rsidR="005F27CC" w:rsidRPr="00DA18E7">
        <w:rPr>
          <w:rStyle w:val="Hyperlink"/>
          <w:rFonts w:ascii="Calibri Light" w:eastAsia="Calibri" w:hAnsi="Calibri Light"/>
          <w:sz w:val="25"/>
          <w:szCs w:val="25"/>
          <w:shd w:val="clear" w:color="auto" w:fill="FFFFFF"/>
          <w:lang w:val="en-CA"/>
          <w:rPrChange w:id="486" w:author="Amy Kim" w:date="2019-07-25T12:41:00Z">
            <w:rPr>
              <w:rStyle w:val="Hyperlink"/>
              <w:rFonts w:ascii="Calibri Light" w:eastAsia="Calibri" w:hAnsi="Calibri Light"/>
              <w:sz w:val="25"/>
              <w:szCs w:val="25"/>
              <w:shd w:val="clear" w:color="auto" w:fill="FFFFFF"/>
              <w:lang w:val="es-ES"/>
            </w:rPr>
          </w:rPrChange>
        </w:rPr>
        <w:t>press@jointcenter.org</w:t>
      </w:r>
      <w:r>
        <w:rPr>
          <w:rStyle w:val="Hyperlink"/>
          <w:rFonts w:ascii="Calibri Light" w:eastAsia="Calibri" w:hAnsi="Calibri Light"/>
          <w:sz w:val="25"/>
          <w:szCs w:val="25"/>
          <w:shd w:val="clear" w:color="auto" w:fill="FFFFFF"/>
          <w:lang w:val="es-ES"/>
        </w:rPr>
        <w:fldChar w:fldCharType="end"/>
      </w:r>
      <w:r w:rsidR="005F27CC" w:rsidRPr="00DA18E7">
        <w:rPr>
          <w:rFonts w:ascii="Calibri Light" w:eastAsia="Calibri" w:hAnsi="Calibri Light"/>
          <w:sz w:val="25"/>
          <w:szCs w:val="25"/>
          <w:shd w:val="clear" w:color="auto" w:fill="FFFFFF"/>
          <w:lang w:val="en-CA"/>
          <w:rPrChange w:id="487" w:author="Amy Kim" w:date="2019-07-25T12:41:00Z">
            <w:rPr>
              <w:rFonts w:ascii="Calibri Light" w:eastAsia="Calibri" w:hAnsi="Calibri Light"/>
              <w:sz w:val="25"/>
              <w:szCs w:val="25"/>
              <w:shd w:val="clear" w:color="auto" w:fill="FFFFFF"/>
              <w:lang w:val="es-ES"/>
            </w:rPr>
          </w:rPrChange>
        </w:rPr>
        <w:t>| 202.789.3500 EXT 105</w:t>
      </w:r>
    </w:p>
    <w:p w14:paraId="4179B7A7" w14:textId="77777777" w:rsidR="005F27CC" w:rsidRPr="00DA18E7" w:rsidRDefault="005F27CC" w:rsidP="00DA0AAF">
      <w:pPr>
        <w:spacing w:before="0" w:after="0"/>
        <w:contextualSpacing/>
        <w:rPr>
          <w:rFonts w:ascii="Calibri Light" w:eastAsia="Calibri" w:hAnsi="Calibri Light"/>
          <w:sz w:val="25"/>
          <w:szCs w:val="25"/>
          <w:shd w:val="clear" w:color="auto" w:fill="FFFFFF"/>
          <w:lang w:val="en-CA"/>
          <w:rPrChange w:id="488" w:author="Amy Kim" w:date="2019-07-25T12:41:00Z">
            <w:rPr>
              <w:rFonts w:ascii="Calibri Light" w:eastAsia="Calibri" w:hAnsi="Calibri Light"/>
              <w:sz w:val="25"/>
              <w:szCs w:val="25"/>
              <w:shd w:val="clear" w:color="auto" w:fill="FFFFFF"/>
              <w:lang w:val="es-ES"/>
            </w:rPr>
          </w:rPrChange>
        </w:rPr>
      </w:pPr>
    </w:p>
    <w:p w14:paraId="75875D9A" w14:textId="77777777" w:rsidR="005F27CC" w:rsidRPr="00DA18E7" w:rsidRDefault="005F27CC" w:rsidP="00DA0AAF">
      <w:pPr>
        <w:spacing w:before="0" w:after="0"/>
        <w:contextualSpacing/>
        <w:rPr>
          <w:rFonts w:ascii="Calibri Light" w:hAnsi="Calibri Light"/>
          <w:lang w:val="en-CA"/>
          <w:rPrChange w:id="489" w:author="Amy Kim" w:date="2019-07-25T12:41:00Z">
            <w:rPr>
              <w:rFonts w:ascii="Calibri Light" w:hAnsi="Calibri Light"/>
              <w:lang w:val="es-ES"/>
            </w:rPr>
          </w:rPrChange>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DA18E7" w:rsidP="00DA0AAF">
      <w:pPr>
        <w:spacing w:before="0" w:after="0"/>
        <w:contextualSpacing/>
        <w:rPr>
          <w:rFonts w:ascii="Calibri Light" w:hAnsi="Calibri Light" w:cstheme="minorHAnsi"/>
        </w:rPr>
      </w:pPr>
      <w:hyperlink r:id="rId44" w:history="1">
        <w:r w:rsidR="005F27CC" w:rsidRPr="004B1579">
          <w:rPr>
            <w:rStyle w:val="Hyperlink"/>
            <w:rFonts w:ascii="Calibri Light" w:hAnsi="Calibri Light" w:cstheme="minorHAnsi"/>
          </w:rPr>
          <w:t>info@jointcenter.org</w:t>
        </w:r>
      </w:hyperlink>
    </w:p>
    <w:p w14:paraId="4ADF1EC8" w14:textId="77777777" w:rsidR="005F27CC" w:rsidRPr="00491B58" w:rsidRDefault="00DA18E7" w:rsidP="00DA0AAF">
      <w:pPr>
        <w:spacing w:before="0" w:after="0"/>
        <w:contextualSpacing/>
        <w:rPr>
          <w:rFonts w:ascii="Calibri Light" w:hAnsi="Calibri Light" w:cstheme="minorHAnsi"/>
        </w:rPr>
      </w:pPr>
      <w:hyperlink r:id="rId45"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490" w:name="a"/>
      <w:bookmarkEnd w:id="490"/>
      <w:proofErr w:type="spellEnd"/>
    </w:p>
    <w:p w14:paraId="19A05E9A" w14:textId="5CE361F1" w:rsidR="00063EB6" w:rsidRPr="00063EB6" w:rsidRDefault="00063EB6" w:rsidP="00363681">
      <w:pPr>
        <w:spacing w:before="0" w:after="0"/>
      </w:pPr>
    </w:p>
    <w:sectPr w:rsidR="00063EB6" w:rsidRPr="00063EB6" w:rsidSect="00C15792">
      <w:footerReference w:type="default" r:id="rId46"/>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pencer Overton" w:date="2019-06-29T18:59:00Z" w:initials="SO">
    <w:p w14:paraId="4EFA2332" w14:textId="6D2512E6" w:rsidR="00DA18E7" w:rsidRDefault="00DA18E7">
      <w:pPr>
        <w:pStyle w:val="CommentText"/>
      </w:pPr>
      <w:r>
        <w:rPr>
          <w:rStyle w:val="CommentReference"/>
        </w:rPr>
        <w:annotationRef/>
      </w:r>
      <w:r>
        <w:rPr>
          <w:noProof/>
        </w:rPr>
        <w:t xml:space="preserve">Fix table of contents please.  </w:t>
      </w:r>
    </w:p>
  </w:comment>
  <w:comment w:id="372" w:author="Amy Kim" w:date="2019-07-22T13:21:00Z" w:initials="AK">
    <w:p w14:paraId="3CF19CF8" w14:textId="02EA4E88" w:rsidR="00DA18E7" w:rsidRDefault="00DA18E7">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1CB90" w14:textId="77777777" w:rsidR="001539EC" w:rsidRDefault="001539EC" w:rsidP="00C71A22">
      <w:pPr>
        <w:spacing w:before="0" w:after="0"/>
      </w:pPr>
      <w:r>
        <w:separator/>
      </w:r>
    </w:p>
  </w:endnote>
  <w:endnote w:type="continuationSeparator" w:id="0">
    <w:p w14:paraId="070451C6" w14:textId="77777777" w:rsidR="001539EC" w:rsidRDefault="001539EC"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DA18E7" w:rsidRDefault="00DA18E7"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DA18E7" w:rsidRDefault="00DA18E7"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DA18E7" w:rsidRDefault="00DA18E7" w:rsidP="005812F8">
    <w:pPr>
      <w:pStyle w:val="Footer"/>
      <w:ind w:right="360"/>
      <w:jc w:val="right"/>
    </w:pPr>
  </w:p>
  <w:p w14:paraId="74329A4B" w14:textId="77777777" w:rsidR="00DA18E7" w:rsidRDefault="00DA18E7"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Content>
      <w:p w14:paraId="2F7304BF" w14:textId="7D46F4E9" w:rsidR="00DA18E7" w:rsidRDefault="00DA18E7"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DA18E7" w:rsidRDefault="00DA18E7"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DA18E7" w:rsidRDefault="00DA18E7"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DA18E7" w:rsidRPr="00E53FC1" w:rsidRDefault="00DA18E7"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Content>
      <w:p w14:paraId="70FAD89F" w14:textId="0A82A8DD" w:rsidR="00DA18E7" w:rsidRDefault="00DA18E7"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DA18E7" w:rsidRDefault="00DA18E7"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DA18E7" w:rsidRDefault="00DA18E7"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DA18E7" w:rsidRDefault="00DA18E7"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C4D2D" w14:textId="77777777" w:rsidR="001539EC" w:rsidRDefault="001539EC" w:rsidP="00C71A22">
      <w:pPr>
        <w:spacing w:before="0" w:after="0"/>
      </w:pPr>
      <w:r>
        <w:separator/>
      </w:r>
    </w:p>
  </w:footnote>
  <w:footnote w:type="continuationSeparator" w:id="0">
    <w:p w14:paraId="3CA98348" w14:textId="77777777" w:rsidR="001539EC" w:rsidRDefault="001539EC" w:rsidP="00C71A22">
      <w:pPr>
        <w:spacing w:before="0" w:after="0"/>
      </w:pPr>
      <w:r>
        <w:continuationSeparator/>
      </w:r>
    </w:p>
  </w:footnote>
  <w:footnote w:id="1">
    <w:p w14:paraId="4A2DC901"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DA18E7" w:rsidRPr="00363681" w:rsidRDefault="00DA18E7"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DA18E7" w:rsidRPr="00363681" w:rsidRDefault="00DA18E7"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DA18E7" w:rsidRPr="00363681" w:rsidRDefault="00DA18E7"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DA18E7" w:rsidRPr="00363681" w:rsidRDefault="00DA18E7">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DA18E7" w:rsidRPr="00363681" w:rsidRDefault="00DA18E7"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DA18E7" w:rsidRPr="00C01BD1" w:rsidRDefault="00DA18E7"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DA18E7" w:rsidRPr="00363681" w:rsidRDefault="00DA18E7"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DA18E7" w:rsidRPr="00363681" w:rsidRDefault="00DA18E7"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DA18E7" w:rsidRPr="00363681" w:rsidRDefault="00DA18E7"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DA18E7" w:rsidRPr="00363681" w:rsidRDefault="00DA18E7"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DA18E7" w:rsidRPr="00363681" w:rsidRDefault="00DA18E7"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DA18E7" w:rsidRPr="00363681" w:rsidRDefault="00DA18E7"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DA18E7" w:rsidRPr="00363681" w:rsidRDefault="00DA18E7">
      <w:pPr>
        <w:pStyle w:val="FootnoteText"/>
        <w:contextualSpacing/>
        <w:jc w:val="both"/>
        <w:rPr>
          <w:rFonts w:cstheme="majorHAnsi"/>
          <w:sz w:val="18"/>
          <w:szCs w:val="18"/>
        </w:rPr>
      </w:pPr>
    </w:p>
  </w:footnote>
  <w:footnote w:id="25">
    <w:p w14:paraId="43FA1C3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DA18E7" w:rsidRPr="00363681" w:rsidRDefault="00DA18E7"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DA18E7" w:rsidRPr="00363681" w:rsidRDefault="00DA18E7">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DA18E7" w:rsidRPr="00363681" w:rsidRDefault="00DA18E7">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DA18E7" w:rsidRPr="00363681" w:rsidRDefault="00DA18E7">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DA18E7" w:rsidRPr="00363681" w:rsidRDefault="00DA18E7"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DA18E7" w:rsidRDefault="00DA18E7">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DA18E7" w:rsidRDefault="00DA18E7">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p>
  </w:footnote>
  <w:footnote w:id="80">
    <w:p w14:paraId="777B45C0" w14:textId="037E76B7"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DA18E7" w:rsidRDefault="00DA18E7"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DA18E7" w:rsidRDefault="00DA18E7">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DA18E7" w:rsidRPr="00363681" w:rsidRDefault="00DA18E7"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DA18E7" w:rsidRDefault="00DA18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Content>
      <w:p w14:paraId="6A835A27" w14:textId="0AFA9A52" w:rsidR="00DA18E7" w:rsidRDefault="001539EC">
        <w:pPr>
          <w:pStyle w:val="Header"/>
        </w:pPr>
        <w:r>
          <w:rPr>
            <w:noProof/>
          </w:rPr>
          <w:pict w14:anchorId="01A57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DA18E7" w:rsidRDefault="00DA1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564"/>
    <w:rsid w:val="00026FEC"/>
    <w:rsid w:val="00032255"/>
    <w:rsid w:val="00033275"/>
    <w:rsid w:val="00036DBD"/>
    <w:rsid w:val="00040784"/>
    <w:rsid w:val="000433E0"/>
    <w:rsid w:val="00044E36"/>
    <w:rsid w:val="00046A31"/>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1AF7"/>
    <w:rsid w:val="000F5B26"/>
    <w:rsid w:val="000F7CD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39EC"/>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92B1B"/>
    <w:rsid w:val="00992B60"/>
    <w:rsid w:val="0099711F"/>
    <w:rsid w:val="009971ED"/>
    <w:rsid w:val="009A02FD"/>
    <w:rsid w:val="009A0554"/>
    <w:rsid w:val="009A0844"/>
    <w:rsid w:val="009A4618"/>
    <w:rsid w:val="009A5F3D"/>
    <w:rsid w:val="009B018B"/>
    <w:rsid w:val="009B3397"/>
    <w:rsid w:val="009B4E3F"/>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A71"/>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54CA"/>
    <w:rsid w:val="00D87331"/>
    <w:rsid w:val="00D9067E"/>
    <w:rsid w:val="00D92894"/>
    <w:rsid w:val="00D97AA4"/>
    <w:rsid w:val="00DA0AAF"/>
    <w:rsid w:val="00DA18E7"/>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
    <w:rPr>
      <w:rFonts w:ascii="Arial" w:eastAsiaTheme="majorEastAsia" w:hAnsi="Arial" w:cs="Arial"/>
      <w:b/>
      <w:bCs/>
      <w:noProof/>
      <w:color w:val="2D4F8E" w:themeColor="accent1" w:themeShade="B5"/>
      <w:sz w:val="48"/>
      <w:szCs w:val="48"/>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640766838">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www.jointcenter.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mailto:info@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mailto:info@jointcent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FB681A3C-5362-D945-8637-8DAE2D906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6523</Words>
  <Characters>37186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3</cp:revision>
  <cp:lastPrinted>2019-07-23T16:18:00Z</cp:lastPrinted>
  <dcterms:created xsi:type="dcterms:W3CDTF">2019-07-23T20:19:00Z</dcterms:created>
  <dcterms:modified xsi:type="dcterms:W3CDTF">2019-07-25T16:42:00Z</dcterms:modified>
</cp:coreProperties>
</file>