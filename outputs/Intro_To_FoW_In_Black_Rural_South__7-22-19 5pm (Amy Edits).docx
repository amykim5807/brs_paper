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1" w:name="_Hlk8907220"/>
      <w:bookmarkEnd w:id="1"/>
      <w:r>
        <w:rPr>
          <w:rFonts w:ascii="Calibri Light" w:hAnsi="Calibri Light"/>
          <w:noProof/>
          <w:sz w:val="28"/>
          <w:szCs w:val="28"/>
        </w:rPr>
        <w:drawing>
          <wp:anchor distT="0" distB="0" distL="114300" distR="114300" simplePos="0" relativeHeight="251646464"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2" w:name="_Toc12008358"/>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2"/>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proofErr w:type="spellStart"/>
      <w:r>
        <w:rPr>
          <w:rFonts w:ascii="Calibri Light" w:hAnsi="Calibri Light"/>
          <w:color w:val="44546A" w:themeColor="text2"/>
          <w:sz w:val="32"/>
          <w:szCs w:val="32"/>
        </w:rPr>
        <w:t>Harin</w:t>
      </w:r>
      <w:proofErr w:type="spellEnd"/>
      <w:r>
        <w:rPr>
          <w:rFonts w:ascii="Calibri Light" w:hAnsi="Calibri Light"/>
          <w:color w:val="44546A" w:themeColor="text2"/>
          <w:sz w:val="32"/>
          <w:szCs w:val="32"/>
        </w:rPr>
        <w:t xml:space="preserve">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4F1CF7E" w:rsidR="00C71A22" w:rsidRPr="005F32D5" w:rsidRDefault="00C65072"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June</w:t>
      </w:r>
      <w:r w:rsidR="005E1FB3">
        <w:rPr>
          <w:rFonts w:ascii="Calibri Light" w:hAnsi="Calibri Light"/>
          <w:color w:val="44546A" w:themeColor="text2"/>
          <w:sz w:val="32"/>
          <w:szCs w:val="32"/>
        </w:rPr>
        <w:t xml:space="preserve"> 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footerReference w:type="even" r:id="rId10"/>
          <w:footerReference w:type="default" r:id="rId11"/>
          <w:footerReference w:type="first" r:id="rId12"/>
          <w:pgSz w:w="12240" w:h="15840" w:code="1"/>
          <w:pgMar w:top="1440" w:right="1440" w:bottom="1440" w:left="1440" w:header="720" w:footer="720" w:gutter="0"/>
          <w:pgNumType w:start="0"/>
          <w:cols w:space="720"/>
          <w:docGrid w:linePitch="360"/>
        </w:sectPr>
      </w:pPr>
    </w:p>
    <w:sdt>
      <w:sdtPr>
        <w:rPr>
          <w:rFonts w:eastAsiaTheme="minorEastAsia" w:cs="Times New Roman"/>
          <w:b w:val="0"/>
          <w:color w:val="auto"/>
          <w:sz w:val="24"/>
          <w:szCs w:val="24"/>
        </w:rPr>
        <w:id w:val="771831624"/>
        <w:docPartObj>
          <w:docPartGallery w:val="Table of Contents"/>
          <w:docPartUnique/>
        </w:docPartObj>
      </w:sdtPr>
      <w:sdtEndPr>
        <w:rPr>
          <w:b/>
          <w:noProof/>
        </w:rPr>
      </w:sdtEndPr>
      <w:sdtContent>
        <w:commentRangeStart w:id="3" w:displacedByCustomXml="prev"/>
        <w:p w14:paraId="1C662C67" w14:textId="7DF5B2BD" w:rsidR="00EE534D" w:rsidRDefault="003415D7" w:rsidP="00EE534D">
          <w:pPr>
            <w:pStyle w:val="TOCHeading"/>
            <w:rPr>
              <w:rFonts w:asciiTheme="minorHAnsi" w:hAnsiTheme="minorHAnsi" w:cstheme="minorBidi"/>
              <w:noProof/>
              <w:sz w:val="22"/>
              <w:szCs w:val="22"/>
            </w:rPr>
          </w:pPr>
          <w:r w:rsidRPr="00FF1564">
            <w:rPr>
              <w:rStyle w:val="Heading1Char"/>
              <w:b/>
            </w:rPr>
            <w:t>Table</w:t>
          </w:r>
          <w:commentRangeEnd w:id="3"/>
          <w:r w:rsidR="00D00659">
            <w:rPr>
              <w:rStyle w:val="CommentReference"/>
              <w:rFonts w:eastAsiaTheme="minorEastAsia" w:cstheme="minorBidi"/>
              <w:b w:val="0"/>
              <w:color w:val="auto"/>
            </w:rPr>
            <w:commentReference w:id="3"/>
          </w:r>
          <w:r w:rsidRPr="00FF1564">
            <w:rPr>
              <w:rStyle w:val="Heading1Char"/>
              <w:b/>
            </w:rPr>
            <w:t xml:space="preserve"> of Contents</w:t>
          </w:r>
          <w:r>
            <w:fldChar w:fldCharType="begin"/>
          </w:r>
          <w:r>
            <w:instrText xml:space="preserve"> TOC \o "1-3" \h \z \u </w:instrText>
          </w:r>
          <w:r>
            <w:fldChar w:fldCharType="separate"/>
          </w:r>
        </w:p>
        <w:p w14:paraId="16C22C62" w14:textId="79D6C8B1" w:rsidR="00EE534D" w:rsidRDefault="000C0199">
          <w:pPr>
            <w:pStyle w:val="TOC1"/>
            <w:rPr>
              <w:rFonts w:asciiTheme="minorHAnsi" w:hAnsiTheme="minorHAnsi" w:cstheme="minorBidi"/>
              <w:b w:val="0"/>
              <w:sz w:val="22"/>
              <w:szCs w:val="22"/>
            </w:rPr>
          </w:pPr>
          <w:hyperlink w:anchor="_Toc12008359" w:history="1">
            <w:r w:rsidR="00EE534D" w:rsidRPr="003C1071">
              <w:rPr>
                <w:rStyle w:val="Hyperlink"/>
              </w:rPr>
              <w:t>Executive Summary</w:t>
            </w:r>
            <w:r w:rsidR="00EE534D">
              <w:rPr>
                <w:webHidden/>
              </w:rPr>
              <w:tab/>
            </w:r>
            <w:r w:rsidR="00EE534D">
              <w:rPr>
                <w:webHidden/>
              </w:rPr>
              <w:fldChar w:fldCharType="begin"/>
            </w:r>
            <w:r w:rsidR="00EE534D">
              <w:rPr>
                <w:webHidden/>
              </w:rPr>
              <w:instrText xml:space="preserve"> PAGEREF _Toc12008359 \h </w:instrText>
            </w:r>
            <w:r w:rsidR="00EE534D">
              <w:rPr>
                <w:webHidden/>
              </w:rPr>
            </w:r>
            <w:r w:rsidR="00EE534D">
              <w:rPr>
                <w:webHidden/>
              </w:rPr>
              <w:fldChar w:fldCharType="separate"/>
            </w:r>
            <w:r w:rsidR="00D15C43">
              <w:rPr>
                <w:webHidden/>
              </w:rPr>
              <w:t>2</w:t>
            </w:r>
            <w:r w:rsidR="00EE534D">
              <w:rPr>
                <w:webHidden/>
              </w:rPr>
              <w:fldChar w:fldCharType="end"/>
            </w:r>
          </w:hyperlink>
        </w:p>
        <w:p w14:paraId="322D7196" w14:textId="4A62D455" w:rsidR="00EE534D" w:rsidRDefault="000C0199">
          <w:pPr>
            <w:pStyle w:val="TOC1"/>
            <w:rPr>
              <w:rFonts w:asciiTheme="minorHAnsi" w:hAnsiTheme="minorHAnsi" w:cstheme="minorBidi"/>
              <w:b w:val="0"/>
              <w:sz w:val="22"/>
              <w:szCs w:val="22"/>
            </w:rPr>
          </w:pPr>
          <w:hyperlink w:anchor="_Toc12008360" w:history="1">
            <w:r w:rsidR="00EE534D" w:rsidRPr="003C1071">
              <w:rPr>
                <w:rStyle w:val="Hyperlink"/>
              </w:rPr>
              <w:t>Introduction</w:t>
            </w:r>
            <w:r w:rsidR="00EE534D">
              <w:rPr>
                <w:webHidden/>
              </w:rPr>
              <w:tab/>
            </w:r>
            <w:r w:rsidR="00EE534D">
              <w:rPr>
                <w:webHidden/>
              </w:rPr>
              <w:fldChar w:fldCharType="begin"/>
            </w:r>
            <w:r w:rsidR="00EE534D">
              <w:rPr>
                <w:webHidden/>
              </w:rPr>
              <w:instrText xml:space="preserve"> PAGEREF _Toc12008360 \h </w:instrText>
            </w:r>
            <w:r w:rsidR="00EE534D">
              <w:rPr>
                <w:webHidden/>
              </w:rPr>
            </w:r>
            <w:r w:rsidR="00EE534D">
              <w:rPr>
                <w:webHidden/>
              </w:rPr>
              <w:fldChar w:fldCharType="separate"/>
            </w:r>
            <w:r w:rsidR="00D15C43">
              <w:rPr>
                <w:webHidden/>
              </w:rPr>
              <w:t>3</w:t>
            </w:r>
            <w:r w:rsidR="00EE534D">
              <w:rPr>
                <w:webHidden/>
              </w:rPr>
              <w:fldChar w:fldCharType="end"/>
            </w:r>
          </w:hyperlink>
        </w:p>
        <w:p w14:paraId="7FC576E3" w14:textId="21C64963" w:rsidR="00D00659" w:rsidRPr="00866822" w:rsidRDefault="000C0199" w:rsidP="00EE534D">
          <w:pPr>
            <w:pStyle w:val="TOC1"/>
            <w:rPr>
              <w:rStyle w:val="Hyperlink"/>
              <w:rFonts w:asciiTheme="minorHAnsi" w:hAnsiTheme="minorHAnsi" w:cstheme="minorBidi"/>
              <w:b w:val="0"/>
              <w:color w:val="auto"/>
              <w:sz w:val="22"/>
              <w:szCs w:val="22"/>
              <w:u w:val="none"/>
            </w:rPr>
          </w:pPr>
          <w:hyperlink w:anchor="_Toc12008360" w:history="1">
            <w:r w:rsidR="00D00659">
              <w:rPr>
                <w:rStyle w:val="Hyperlink"/>
              </w:rPr>
              <w:t>Defining the Black Rural South</w:t>
            </w:r>
            <w:r w:rsidR="00D00659">
              <w:rPr>
                <w:webHidden/>
              </w:rPr>
              <w:tab/>
            </w:r>
            <w:r w:rsidR="00D00659">
              <w:rPr>
                <w:webHidden/>
              </w:rPr>
              <w:fldChar w:fldCharType="begin"/>
            </w:r>
            <w:r w:rsidR="00D00659">
              <w:rPr>
                <w:webHidden/>
              </w:rPr>
              <w:instrText xml:space="preserve"> PAGEREF _Toc12008360 \h </w:instrText>
            </w:r>
            <w:r w:rsidR="00D00659">
              <w:rPr>
                <w:webHidden/>
              </w:rPr>
            </w:r>
            <w:r w:rsidR="00D00659">
              <w:rPr>
                <w:webHidden/>
              </w:rPr>
              <w:fldChar w:fldCharType="separate"/>
            </w:r>
            <w:r w:rsidR="00D00659">
              <w:rPr>
                <w:webHidden/>
              </w:rPr>
              <w:t>3</w:t>
            </w:r>
            <w:r w:rsidR="00D00659">
              <w:rPr>
                <w:webHidden/>
              </w:rPr>
              <w:fldChar w:fldCharType="end"/>
            </w:r>
          </w:hyperlink>
        </w:p>
        <w:p w14:paraId="74822291" w14:textId="28624233" w:rsidR="00EE534D" w:rsidRDefault="000C0199" w:rsidP="00EE534D">
          <w:pPr>
            <w:pStyle w:val="TOC1"/>
            <w:rPr>
              <w:rFonts w:asciiTheme="minorHAnsi" w:hAnsiTheme="minorHAnsi" w:cstheme="minorBidi"/>
              <w:sz w:val="22"/>
              <w:szCs w:val="22"/>
            </w:rPr>
          </w:pPr>
          <w:hyperlink w:anchor="_Toc12008362" w:history="1">
            <w:r w:rsidR="00EE534D" w:rsidRPr="003C1071">
              <w:rPr>
                <w:rStyle w:val="Hyperlink"/>
              </w:rPr>
              <w:t xml:space="preserve">The </w:t>
            </w:r>
            <w:r w:rsidR="005F5992">
              <w:rPr>
                <w:rStyle w:val="Hyperlink"/>
              </w:rPr>
              <w:t>History</w:t>
            </w:r>
            <w:r w:rsidR="005F5992" w:rsidRPr="003C1071">
              <w:rPr>
                <w:rStyle w:val="Hyperlink"/>
              </w:rPr>
              <w:t xml:space="preserve"> </w:t>
            </w:r>
            <w:r w:rsidR="00EE534D" w:rsidRPr="003C1071">
              <w:rPr>
                <w:rStyle w:val="Hyperlink"/>
              </w:rPr>
              <w:t xml:space="preserve">of </w:t>
            </w:r>
            <w:r w:rsidR="005F5992">
              <w:rPr>
                <w:rStyle w:val="Hyperlink"/>
              </w:rPr>
              <w:t xml:space="preserve">Work </w:t>
            </w:r>
            <w:r w:rsidR="00EE534D" w:rsidRPr="003C1071">
              <w:rPr>
                <w:rStyle w:val="Hyperlink"/>
              </w:rPr>
              <w:t>the Black Rural South</w:t>
            </w:r>
            <w:r w:rsidR="00EE534D">
              <w:rPr>
                <w:webHidden/>
              </w:rPr>
              <w:tab/>
            </w:r>
            <w:r w:rsidR="00EE534D">
              <w:rPr>
                <w:webHidden/>
              </w:rPr>
              <w:fldChar w:fldCharType="begin"/>
            </w:r>
            <w:r w:rsidR="00EE534D">
              <w:rPr>
                <w:webHidden/>
              </w:rPr>
              <w:instrText xml:space="preserve"> PAGEREF _Toc12008362 \h </w:instrText>
            </w:r>
            <w:r w:rsidR="00EE534D">
              <w:rPr>
                <w:webHidden/>
              </w:rPr>
            </w:r>
            <w:r w:rsidR="00EE534D">
              <w:rPr>
                <w:webHidden/>
              </w:rPr>
              <w:fldChar w:fldCharType="separate"/>
            </w:r>
            <w:r w:rsidR="00D15C43">
              <w:rPr>
                <w:webHidden/>
              </w:rPr>
              <w:t>8</w:t>
            </w:r>
            <w:r w:rsidR="00EE534D">
              <w:rPr>
                <w:webHidden/>
              </w:rPr>
              <w:fldChar w:fldCharType="end"/>
            </w:r>
          </w:hyperlink>
        </w:p>
        <w:p w14:paraId="6300A574" w14:textId="3EE0C49E" w:rsidR="00EE6308" w:rsidRDefault="009A4618" w:rsidP="00247BC1">
          <w:pPr>
            <w:pStyle w:val="TOC3"/>
            <w:rPr>
              <w:rStyle w:val="Hyperlink"/>
              <w:b w:val="0"/>
            </w:rPr>
            <w:pPrChange w:id="4" w:author="Amy Kim" w:date="2019-07-23T12:14:00Z">
              <w:pPr>
                <w:pStyle w:val="TOC3"/>
                <w:tabs>
                  <w:tab w:val="right" w:leader="dot" w:pos="9350"/>
                </w:tabs>
              </w:pPr>
            </w:pPrChange>
          </w:pPr>
          <w:r>
            <w:rPr>
              <w:rStyle w:val="Hyperlink"/>
              <w:b w:val="0"/>
            </w:rPr>
            <w:t>Enslaved Persons Farming Cotton Enabled Early U.S. Economic Power</w:t>
          </w:r>
        </w:p>
        <w:p w14:paraId="1392F45D" w14:textId="7B40CAB8" w:rsidR="009A4618" w:rsidRDefault="009A4618" w:rsidP="00247BC1">
          <w:pPr>
            <w:pStyle w:val="TOC3"/>
            <w:rPr>
              <w:rStyle w:val="Hyperlink"/>
              <w:b w:val="0"/>
            </w:rPr>
            <w:pPrChange w:id="5" w:author="Amy Kim" w:date="2019-07-23T12:14:00Z">
              <w:pPr>
                <w:pStyle w:val="TOC3"/>
                <w:tabs>
                  <w:tab w:val="right" w:leader="dot" w:pos="9350"/>
                </w:tabs>
              </w:pPr>
            </w:pPrChange>
          </w:pPr>
          <w:r>
            <w:rPr>
              <w:rStyle w:val="Hyperlink"/>
              <w:b w:val="0"/>
            </w:rPr>
            <w:t xml:space="preserve">Black Education and the Skills vs. Liberal Arts Debate </w:t>
          </w:r>
        </w:p>
        <w:p w14:paraId="7FAE00BB" w14:textId="1E072927" w:rsidR="009A4618" w:rsidRPr="00A3302E" w:rsidRDefault="009A4618" w:rsidP="00247BC1">
          <w:pPr>
            <w:pStyle w:val="TOC3"/>
            <w:pPrChange w:id="6" w:author="Amy Kim" w:date="2019-07-23T12:14:00Z">
              <w:pPr>
                <w:pStyle w:val="TOC3"/>
                <w:tabs>
                  <w:tab w:val="right" w:leader="dot" w:pos="9350"/>
                </w:tabs>
              </w:pPr>
            </w:pPrChange>
          </w:pPr>
          <w:r>
            <w:rPr>
              <w:rStyle w:val="Hyperlink"/>
              <w:b w:val="0"/>
            </w:rPr>
            <w:t>Automating Cotton Farming and the Decline of the Black Rural South</w:t>
          </w:r>
        </w:p>
        <w:p w14:paraId="1380EB47" w14:textId="69559E38" w:rsidR="00EE6308" w:rsidRPr="00EE6308" w:rsidRDefault="00EE6308" w:rsidP="00247BC1">
          <w:pPr>
            <w:pStyle w:val="TOC3"/>
            <w:rPr>
              <w:rStyle w:val="Hyperlink"/>
              <w:b w:val="0"/>
              <w:sz w:val="32"/>
              <w:szCs w:val="32"/>
            </w:rPr>
            <w:pPrChange w:id="7" w:author="Amy Kim" w:date="2019-07-23T12:14:00Z">
              <w:pPr>
                <w:pStyle w:val="TOC3"/>
                <w:tabs>
                  <w:tab w:val="right" w:leader="dot" w:pos="9350"/>
                </w:tabs>
                <w:ind w:left="0"/>
              </w:pPr>
            </w:pPrChange>
          </w:pPr>
          <w:r w:rsidRPr="00EE6308">
            <w:rPr>
              <w:rStyle w:val="Hyperlink"/>
              <w:b w:val="0"/>
              <w:sz w:val="32"/>
              <w:szCs w:val="32"/>
            </w:rPr>
            <w:t xml:space="preserve">The </w:t>
          </w:r>
          <w:r w:rsidR="00271393">
            <w:rPr>
              <w:rStyle w:val="Hyperlink"/>
              <w:b w:val="0"/>
              <w:sz w:val="32"/>
              <w:szCs w:val="32"/>
            </w:rPr>
            <w:t xml:space="preserve">Present Status of </w:t>
          </w:r>
          <w:r>
            <w:rPr>
              <w:rStyle w:val="Hyperlink"/>
              <w:b w:val="0"/>
              <w:sz w:val="32"/>
              <w:szCs w:val="32"/>
            </w:rPr>
            <w:t xml:space="preserve">Work in the </w:t>
          </w:r>
          <w:r w:rsidRPr="00EE6308">
            <w:rPr>
              <w:rStyle w:val="Hyperlink"/>
              <w:b w:val="0"/>
              <w:sz w:val="32"/>
              <w:szCs w:val="32"/>
            </w:rPr>
            <w:t>Black Rural South</w:t>
          </w:r>
        </w:p>
        <w:p w14:paraId="2493A463" w14:textId="660C432A" w:rsidR="00271393" w:rsidRDefault="00EE6308" w:rsidP="00247BC1">
          <w:pPr>
            <w:pStyle w:val="TOC3"/>
            <w:rPr>
              <w:rStyle w:val="Hyperlink"/>
              <w:b w:val="0"/>
            </w:rPr>
            <w:pPrChange w:id="8" w:author="Amy Kim" w:date="2019-07-23T12:14:00Z">
              <w:pPr>
                <w:pStyle w:val="TOC3"/>
                <w:tabs>
                  <w:tab w:val="right" w:leader="dot" w:pos="9350"/>
                </w:tabs>
                <w:ind w:left="0"/>
              </w:pPr>
            </w:pPrChange>
          </w:pPr>
          <w:r>
            <w:rPr>
              <w:rStyle w:val="Hyperlink"/>
              <w:b w:val="0"/>
            </w:rPr>
            <w:t xml:space="preserve">   </w:t>
          </w:r>
          <w:r w:rsidR="0044541D">
            <w:rPr>
              <w:rStyle w:val="Hyperlink"/>
              <w:b w:val="0"/>
            </w:rPr>
            <w:t>The Opportunity to Increase Prosperity</w:t>
          </w:r>
        </w:p>
        <w:p w14:paraId="238AC693" w14:textId="76AE0DCE" w:rsidR="0044541D" w:rsidRDefault="0044541D" w:rsidP="00247BC1">
          <w:pPr>
            <w:pStyle w:val="TOC3"/>
            <w:rPr>
              <w:rStyle w:val="Hyperlink"/>
              <w:b w:val="0"/>
            </w:rPr>
            <w:pPrChange w:id="9" w:author="Amy Kim" w:date="2019-07-23T12:14:00Z">
              <w:pPr>
                <w:pStyle w:val="TOC3"/>
                <w:tabs>
                  <w:tab w:val="right" w:leader="dot" w:pos="9350"/>
                </w:tabs>
                <w:ind w:left="0"/>
              </w:pPr>
            </w:pPrChange>
          </w:pPr>
          <w:r>
            <w:rPr>
              <w:rStyle w:val="Hyperlink"/>
              <w:b w:val="0"/>
            </w:rPr>
            <w:t>The Opportunity to Increase Racial Equity</w:t>
          </w:r>
        </w:p>
        <w:p w14:paraId="16176C44" w14:textId="49AC0833" w:rsidR="00FD0D1E" w:rsidRPr="00EE6308" w:rsidRDefault="00FD0D1E" w:rsidP="00247BC1">
          <w:pPr>
            <w:pStyle w:val="TOC3"/>
            <w:rPr>
              <w:rStyle w:val="Hyperlink"/>
              <w:b w:val="0"/>
              <w:sz w:val="32"/>
              <w:szCs w:val="32"/>
            </w:rPr>
            <w:pPrChange w:id="10" w:author="Amy Kim" w:date="2019-07-23T12:14:00Z">
              <w:pPr>
                <w:pStyle w:val="TOC3"/>
                <w:tabs>
                  <w:tab w:val="right" w:leader="dot" w:pos="9350"/>
                </w:tabs>
                <w:ind w:left="0"/>
              </w:pPr>
            </w:pPrChange>
          </w:pPr>
          <w:r>
            <w:rPr>
              <w:rStyle w:val="Hyperlink"/>
              <w:b w:val="0"/>
              <w:sz w:val="32"/>
              <w:szCs w:val="32"/>
            </w:rPr>
            <w:t xml:space="preserve">Labor Markets and Automation in the </w:t>
          </w:r>
          <w:r w:rsidRPr="00EE6308">
            <w:rPr>
              <w:rStyle w:val="Hyperlink"/>
              <w:b w:val="0"/>
              <w:sz w:val="32"/>
              <w:szCs w:val="32"/>
            </w:rPr>
            <w:t>Black Rural South</w:t>
          </w:r>
        </w:p>
        <w:p w14:paraId="3379D5EC" w14:textId="48DB1654" w:rsidR="00EE6308" w:rsidRDefault="00EE6308" w:rsidP="00247BC1">
          <w:pPr>
            <w:pStyle w:val="TOC3"/>
            <w:rPr>
              <w:rStyle w:val="Hyperlink"/>
              <w:b w:val="0"/>
            </w:rPr>
            <w:pPrChange w:id="11" w:author="Amy Kim" w:date="2019-07-23T12:14:00Z">
              <w:pPr>
                <w:pStyle w:val="TOC3"/>
                <w:tabs>
                  <w:tab w:val="right" w:leader="dot" w:pos="9350"/>
                </w:tabs>
                <w:ind w:left="0"/>
              </w:pPr>
            </w:pPrChange>
          </w:pPr>
        </w:p>
        <w:p w14:paraId="7C046DB5" w14:textId="17F45FD2" w:rsidR="00EE6308" w:rsidRDefault="00271393" w:rsidP="00247BC1">
          <w:pPr>
            <w:pStyle w:val="TOC3"/>
            <w:rPr>
              <w:rStyle w:val="Hyperlink"/>
              <w:b w:val="0"/>
              <w:sz w:val="32"/>
              <w:szCs w:val="32"/>
            </w:rPr>
            <w:pPrChange w:id="12" w:author="Amy Kim" w:date="2019-07-23T12:14:00Z">
              <w:pPr>
                <w:pStyle w:val="TOC3"/>
                <w:tabs>
                  <w:tab w:val="right" w:leader="dot" w:pos="9350"/>
                </w:tabs>
                <w:ind w:left="0"/>
              </w:pPr>
            </w:pPrChange>
          </w:pPr>
          <w:r>
            <w:rPr>
              <w:rStyle w:val="Hyperlink"/>
              <w:b w:val="0"/>
              <w:sz w:val="32"/>
              <w:szCs w:val="32"/>
            </w:rPr>
            <w:t xml:space="preserve">Recommendations for the </w:t>
          </w:r>
          <w:r w:rsidR="00EE6308">
            <w:rPr>
              <w:rStyle w:val="Hyperlink"/>
              <w:b w:val="0"/>
              <w:sz w:val="32"/>
              <w:szCs w:val="32"/>
            </w:rPr>
            <w:t>Future of Work in the Black Rural South</w:t>
          </w:r>
        </w:p>
        <w:p w14:paraId="7E163FA9" w14:textId="77777777" w:rsidR="00F829E0" w:rsidRDefault="00F829E0" w:rsidP="00247BC1">
          <w:pPr>
            <w:pStyle w:val="TOC3"/>
            <w:rPr>
              <w:rStyle w:val="Hyperlink"/>
              <w:b w:val="0"/>
            </w:rPr>
            <w:pPrChange w:id="13" w:author="Amy Kim" w:date="2019-07-23T12:14:00Z">
              <w:pPr>
                <w:pStyle w:val="TOC3"/>
                <w:tabs>
                  <w:tab w:val="right" w:leader="dot" w:pos="9350"/>
                </w:tabs>
              </w:pPr>
            </w:pPrChange>
          </w:pPr>
          <w:r>
            <w:rPr>
              <w:rStyle w:val="Hyperlink"/>
              <w:b w:val="0"/>
            </w:rPr>
            <w:t xml:space="preserve">A Black Belt Commission </w:t>
          </w:r>
        </w:p>
        <w:p w14:paraId="369521D8" w14:textId="77777777" w:rsidR="00F829E0" w:rsidRDefault="00F829E0" w:rsidP="00247BC1">
          <w:pPr>
            <w:pStyle w:val="TOC3"/>
            <w:rPr>
              <w:rStyle w:val="Hyperlink"/>
              <w:b w:val="0"/>
            </w:rPr>
            <w:pPrChange w:id="14" w:author="Amy Kim" w:date="2019-07-23T12:14:00Z">
              <w:pPr>
                <w:pStyle w:val="TOC3"/>
                <w:tabs>
                  <w:tab w:val="right" w:leader="dot" w:pos="9350"/>
                </w:tabs>
              </w:pPr>
            </w:pPrChange>
          </w:pPr>
          <w:r>
            <w:rPr>
              <w:rStyle w:val="Hyperlink"/>
              <w:b w:val="0"/>
            </w:rPr>
            <w:t>10/20/30</w:t>
          </w:r>
        </w:p>
        <w:p w14:paraId="1240213B" w14:textId="77777777" w:rsidR="00F829E0" w:rsidRPr="005C0BD8" w:rsidRDefault="00F829E0" w:rsidP="00247BC1">
          <w:pPr>
            <w:pStyle w:val="TOC3"/>
            <w:pPrChange w:id="15" w:author="Amy Kim" w:date="2019-07-23T12:14:00Z">
              <w:pPr>
                <w:pStyle w:val="TOC3"/>
                <w:tabs>
                  <w:tab w:val="right" w:leader="dot" w:pos="9350"/>
                </w:tabs>
              </w:pPr>
            </w:pPrChange>
          </w:pPr>
          <w:r>
            <w:rPr>
              <w:rStyle w:val="Hyperlink"/>
              <w:b w:val="0"/>
            </w:rPr>
            <w:t xml:space="preserve">Broadband </w:t>
          </w:r>
        </w:p>
        <w:p w14:paraId="41478C08" w14:textId="77777777" w:rsidR="00F829E0" w:rsidRDefault="00F829E0" w:rsidP="00247BC1">
          <w:pPr>
            <w:pStyle w:val="TOC3"/>
            <w:rPr>
              <w:rStyle w:val="Hyperlink"/>
              <w:b w:val="0"/>
            </w:rPr>
            <w:pPrChange w:id="16" w:author="Amy Kim" w:date="2019-07-23T12:14:00Z">
              <w:pPr>
                <w:pStyle w:val="TOC3"/>
                <w:tabs>
                  <w:tab w:val="right" w:leader="dot" w:pos="9350"/>
                </w:tabs>
              </w:pPr>
            </w:pPrChange>
          </w:pPr>
          <w:r>
            <w:rPr>
              <w:rStyle w:val="Hyperlink"/>
              <w:b w:val="0"/>
            </w:rPr>
            <w:t>Education, Skills &amp; Entrepreneurship</w:t>
          </w:r>
        </w:p>
        <w:p w14:paraId="70D3E033" w14:textId="26B2A286" w:rsidR="00F829E0" w:rsidRDefault="00F829E0" w:rsidP="00247BC1">
          <w:pPr>
            <w:pStyle w:val="TOC3"/>
            <w:rPr>
              <w:rStyle w:val="Hyperlink"/>
              <w:b w:val="0"/>
            </w:rPr>
            <w:pPrChange w:id="17" w:author="Amy Kim" w:date="2019-07-23T12:14:00Z">
              <w:pPr>
                <w:pStyle w:val="TOC3"/>
                <w:tabs>
                  <w:tab w:val="right" w:leader="dot" w:pos="9350"/>
                </w:tabs>
              </w:pPr>
            </w:pPrChange>
          </w:pPr>
          <w:r>
            <w:rPr>
              <w:rStyle w:val="Hyperlink"/>
              <w:b w:val="0"/>
            </w:rPr>
            <w:t xml:space="preserve">HBCUs as </w:t>
          </w:r>
          <w:r w:rsidR="006F5764">
            <w:rPr>
              <w:rStyle w:val="Hyperlink"/>
              <w:b w:val="0"/>
            </w:rPr>
            <w:t xml:space="preserve">a </w:t>
          </w:r>
          <w:r>
            <w:rPr>
              <w:rStyle w:val="Hyperlink"/>
              <w:b w:val="0"/>
            </w:rPr>
            <w:t xml:space="preserve">Platform </w:t>
          </w:r>
        </w:p>
        <w:p w14:paraId="0B4D07CE" w14:textId="77777777" w:rsidR="00F829E0" w:rsidRDefault="00F829E0" w:rsidP="00247BC1">
          <w:pPr>
            <w:pStyle w:val="TOC3"/>
            <w:rPr>
              <w:rStyle w:val="Hyperlink"/>
              <w:b w:val="0"/>
            </w:rPr>
            <w:pPrChange w:id="18" w:author="Amy Kim" w:date="2019-07-23T12:14:00Z">
              <w:pPr>
                <w:pStyle w:val="TOC3"/>
                <w:tabs>
                  <w:tab w:val="right" w:leader="dot" w:pos="9350"/>
                </w:tabs>
              </w:pPr>
            </w:pPrChange>
          </w:pPr>
          <w:r>
            <w:rPr>
              <w:rStyle w:val="Hyperlink"/>
              <w:b w:val="0"/>
            </w:rPr>
            <w:t xml:space="preserve">Transportation </w:t>
          </w:r>
        </w:p>
        <w:p w14:paraId="2531264E" w14:textId="77777777" w:rsidR="00F829E0" w:rsidRDefault="00F829E0" w:rsidP="00247BC1">
          <w:pPr>
            <w:pStyle w:val="TOC3"/>
            <w:rPr>
              <w:rStyle w:val="Hyperlink"/>
              <w:b w:val="0"/>
            </w:rPr>
            <w:pPrChange w:id="19" w:author="Amy Kim" w:date="2019-07-23T12:14:00Z">
              <w:pPr>
                <w:pStyle w:val="TOC3"/>
                <w:tabs>
                  <w:tab w:val="right" w:leader="dot" w:pos="9350"/>
                </w:tabs>
              </w:pPr>
            </w:pPrChange>
          </w:pPr>
          <w:r>
            <w:rPr>
              <w:rStyle w:val="Hyperlink"/>
              <w:b w:val="0"/>
            </w:rPr>
            <w:t xml:space="preserve">A Strong National Workforce System </w:t>
          </w:r>
        </w:p>
        <w:p w14:paraId="09199906" w14:textId="77777777" w:rsidR="00EE6308" w:rsidRDefault="00EE6308">
          <w:pPr>
            <w:pStyle w:val="TOC1"/>
            <w:rPr>
              <w:rStyle w:val="Hyperlink"/>
            </w:rPr>
          </w:pPr>
        </w:p>
        <w:p w14:paraId="468BBEF6" w14:textId="5AFD0352" w:rsidR="00EE534D" w:rsidRDefault="000C0199">
          <w:pPr>
            <w:pStyle w:val="TOC1"/>
            <w:rPr>
              <w:rFonts w:asciiTheme="minorHAnsi" w:hAnsiTheme="minorHAnsi" w:cstheme="minorBidi"/>
              <w:b w:val="0"/>
              <w:sz w:val="22"/>
              <w:szCs w:val="22"/>
            </w:rPr>
          </w:pPr>
          <w:hyperlink w:anchor="_Toc12008372" w:history="1">
            <w:r w:rsidR="00EE534D" w:rsidRPr="003C1071">
              <w:rPr>
                <w:rStyle w:val="Hyperlink"/>
              </w:rPr>
              <w:t>Acknowledgments</w:t>
            </w:r>
            <w:r w:rsidR="00EE534D">
              <w:rPr>
                <w:webHidden/>
              </w:rPr>
              <w:tab/>
            </w:r>
            <w:r w:rsidR="00EE534D">
              <w:rPr>
                <w:webHidden/>
              </w:rPr>
              <w:fldChar w:fldCharType="begin"/>
            </w:r>
            <w:r w:rsidR="00EE534D">
              <w:rPr>
                <w:webHidden/>
              </w:rPr>
              <w:instrText xml:space="preserve"> PAGEREF _Toc12008372 \h </w:instrText>
            </w:r>
            <w:r w:rsidR="00EE534D">
              <w:rPr>
                <w:webHidden/>
              </w:rPr>
            </w:r>
            <w:r w:rsidR="00EE534D">
              <w:rPr>
                <w:webHidden/>
              </w:rPr>
              <w:fldChar w:fldCharType="separate"/>
            </w:r>
            <w:r w:rsidR="00D15C43">
              <w:rPr>
                <w:webHidden/>
              </w:rPr>
              <w:t>19</w:t>
            </w:r>
            <w:r w:rsidR="00EE534D">
              <w:rPr>
                <w:webHidden/>
              </w:rPr>
              <w:fldChar w:fldCharType="end"/>
            </w:r>
          </w:hyperlink>
        </w:p>
        <w:p w14:paraId="35D3209D" w14:textId="05C973A5" w:rsidR="003415D7" w:rsidRPr="002E06A6" w:rsidRDefault="003415D7" w:rsidP="00247BC1">
          <w:pPr>
            <w:pStyle w:val="TOC3"/>
            <w:rPr>
              <w:rFonts w:asciiTheme="minorHAnsi" w:hAnsiTheme="minorHAnsi" w:cstheme="minorBidi"/>
              <w:sz w:val="22"/>
              <w:szCs w:val="22"/>
            </w:rPr>
            <w:pPrChange w:id="20" w:author="Amy Kim" w:date="2019-07-23T12:14:00Z">
              <w:pPr>
                <w:pStyle w:val="TOC3"/>
                <w:tabs>
                  <w:tab w:val="right" w:leader="dot" w:pos="9350"/>
                </w:tabs>
                <w:jc w:val="both"/>
              </w:pPr>
            </w:pPrChange>
          </w:pPr>
          <w: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rsidP="00160B1F">
      <w:pPr>
        <w:pStyle w:val="Heading1"/>
      </w:pPr>
      <w:bookmarkStart w:id="21" w:name="_Toc12008359"/>
      <w:r w:rsidRPr="00166DC6">
        <w:lastRenderedPageBreak/>
        <w:t>Executive Summary</w:t>
      </w:r>
      <w:bookmarkEnd w:id="21"/>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rsidP="00160B1F">
      <w:pPr>
        <w:pStyle w:val="Heading1"/>
      </w:pPr>
      <w:bookmarkStart w:id="22" w:name="_Toc12008360"/>
      <w:r>
        <w:lastRenderedPageBreak/>
        <w:t>Introduction</w:t>
      </w:r>
      <w:bookmarkEnd w:id="22"/>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1486CC8C"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mostly produced 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5D2D0D38" w14:textId="598ACD08" w:rsidR="00BD7D6C" w:rsidRPr="009D39F9"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0C36D4">
        <w:rPr>
          <w:rFonts w:ascii="Calibri Light" w:hAnsi="Calibri Light" w:cs="Calibri Light"/>
        </w:rPr>
        <w:t>T</w:t>
      </w:r>
      <w:r>
        <w:rPr>
          <w:rFonts w:ascii="Calibri Light" w:hAnsi="Calibri Light" w:cs="Calibri Light"/>
        </w:rPr>
        <w:t xml:space="preserve">he federal government promoted </w:t>
      </w:r>
      <w:r w:rsidR="000C36D4">
        <w:rPr>
          <w:rFonts w:ascii="Calibri Light" w:hAnsi="Calibri Light" w:cs="Calibri Light"/>
        </w:rPr>
        <w:t xml:space="preserve">automation to keep American cotton competitive internationally (cotton had been the leading American export from </w:t>
      </w:r>
      <w:r w:rsidR="000C36D4">
        <w:rPr>
          <w:rFonts w:eastAsia="Times New Roman"/>
        </w:rPr>
        <w:t xml:space="preserve">1803 to 1937), but did not provide retraining or relocation assistance </w:t>
      </w:r>
      <w:r w:rsidR="005627BF">
        <w:rPr>
          <w:rFonts w:eastAsia="Times New Roman"/>
        </w:rPr>
        <w:t xml:space="preserve">for workers who remained in the Black Rural South. </w:t>
      </w:r>
      <w:r w:rsidR="000C36D4">
        <w:rPr>
          <w:rFonts w:eastAsia="Times New Roman"/>
        </w:rPr>
        <w:t xml:space="preserve">As a result, today the Black Rural South has some of the deepest pockets of poverty and </w:t>
      </w:r>
      <w:r w:rsidR="00EE546F">
        <w:rPr>
          <w:rFonts w:eastAsia="Times New Roman"/>
        </w:rPr>
        <w:t xml:space="preserve">preventable </w:t>
      </w:r>
      <w:r w:rsidR="000C36D4">
        <w:rPr>
          <w:rFonts w:eastAsia="Times New Roman"/>
        </w:rPr>
        <w:t xml:space="preserve">disease, and the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sidR="000C36D4">
        <w:rPr>
          <w:rFonts w:ascii="Calibri Light" w:hAnsi="Calibri Light" w:cs="Calibri Light"/>
        </w:rPr>
        <w:t>region (e.g., water, broadband, transportation</w:t>
      </w:r>
      <w:r w:rsidR="00C92172">
        <w:rPr>
          <w:rFonts w:ascii="Calibri Light" w:hAnsi="Calibri Light" w:cs="Calibri Light"/>
        </w:rPr>
        <w:t>, education</w:t>
      </w:r>
      <w:r w:rsidR="000C36D4">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lastRenderedPageBreak/>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1B1E286B"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4408B578" w14:textId="3C5F836E" w:rsidR="00936B8D" w:rsidRDefault="001B6106" w:rsidP="006831E3">
      <w:pPr>
        <w:spacing w:before="0" w:after="0"/>
        <w:contextualSpacing/>
        <w:jc w:val="both"/>
        <w:rPr>
          <w:rFonts w:ascii="Arial" w:eastAsiaTheme="majorEastAsia" w:hAnsi="Arial" w:cs="Arial"/>
          <w:b/>
          <w:bCs/>
          <w:color w:val="2D4F8E" w:themeColor="accent1" w:themeShade="B5"/>
          <w:sz w:val="48"/>
          <w:szCs w:val="48"/>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 xml:space="preserve">Part I defines the Black Rural South. </w:t>
      </w:r>
      <w:r w:rsidR="000A246C">
        <w:rPr>
          <w:rFonts w:ascii="Calibri Light" w:hAnsi="Calibri Light" w:cs="Calibri Light"/>
        </w:rPr>
        <w:t>Part I</w:t>
      </w:r>
      <w:r w:rsidR="00D717B8">
        <w:rPr>
          <w:rFonts w:ascii="Calibri Light" w:hAnsi="Calibri Light" w:cs="Calibri Light"/>
        </w:rPr>
        <w:t>I</w:t>
      </w:r>
      <w:r w:rsidR="000A246C">
        <w:rPr>
          <w:rFonts w:ascii="Calibri Light" w:hAnsi="Calibri Light" w:cs="Calibri Light"/>
        </w:rPr>
        <w:t xml:space="preserve"> </w:t>
      </w:r>
      <w:r w:rsidR="00F63830">
        <w:rPr>
          <w:rFonts w:ascii="Calibri Light" w:hAnsi="Calibri Light" w:cs="Calibri Light"/>
        </w:rPr>
        <w:t xml:space="preserve">reviews </w:t>
      </w:r>
      <w:r w:rsidR="000A246C">
        <w:rPr>
          <w:rFonts w:ascii="Calibri Light" w:hAnsi="Calibri Light" w:cs="Calibri Light"/>
        </w:rPr>
        <w:t xml:space="preserve">the </w:t>
      </w:r>
      <w:r w:rsidR="0044202D">
        <w:rPr>
          <w:rFonts w:ascii="Calibri Light" w:hAnsi="Calibri Light" w:cs="Calibri Light"/>
        </w:rPr>
        <w:t xml:space="preserve">historical </w:t>
      </w:r>
      <w:r w:rsidR="00F63830">
        <w:rPr>
          <w:rFonts w:ascii="Calibri Light" w:hAnsi="Calibri Light" w:cs="Calibri Light"/>
        </w:rPr>
        <w:t xml:space="preserve">and current economy </w:t>
      </w:r>
      <w:r w:rsidR="000A246C">
        <w:rPr>
          <w:rFonts w:ascii="Calibri Light" w:hAnsi="Calibri Light" w:cs="Calibri Light"/>
        </w:rPr>
        <w:t>of the Black Rural South.  Part II</w:t>
      </w:r>
      <w:r w:rsidR="00D717B8">
        <w:rPr>
          <w:rFonts w:ascii="Calibri Light" w:hAnsi="Calibri Light" w:cs="Calibri Light"/>
        </w:rPr>
        <w:t>I</w:t>
      </w:r>
      <w:r w:rsidR="000A246C">
        <w:rPr>
          <w:rFonts w:ascii="Calibri Light" w:hAnsi="Calibri Light" w:cs="Calibri Light"/>
        </w:rPr>
        <w:t xml:space="preserve">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0A246C">
        <w:rPr>
          <w:rStyle w:val="FootnoteReference"/>
          <w:rFonts w:ascii="Calibri Light" w:hAnsi="Calibri Light" w:cs="Calibri Light"/>
        </w:rPr>
        <w:footnoteReference w:id="1"/>
      </w:r>
      <w:r w:rsidR="000A246C">
        <w:rPr>
          <w:rFonts w:ascii="Calibri Light" w:hAnsi="Calibri Light" w:cs="Calibri Light"/>
        </w:rPr>
        <w:t xml:space="preserve"> Part I</w:t>
      </w:r>
      <w:r w:rsidR="00D717B8">
        <w:rPr>
          <w:rFonts w:ascii="Calibri Light" w:hAnsi="Calibri Light" w:cs="Calibri Light"/>
        </w:rPr>
        <w:t>V</w:t>
      </w:r>
      <w:r w:rsidR="000A246C">
        <w:rPr>
          <w:rFonts w:ascii="Calibri Light" w:hAnsi="Calibri Light" w:cs="Calibri Light"/>
        </w:rPr>
        <w:t xml:space="preserve"> examines structural barriers that hinder </w:t>
      </w:r>
      <w:r w:rsidR="00F63830">
        <w:rPr>
          <w:rFonts w:ascii="Calibri Light" w:hAnsi="Calibri Light" w:cs="Calibri Light"/>
        </w:rPr>
        <w:t xml:space="preserve">a brighter </w:t>
      </w:r>
      <w:r w:rsidR="000A246C">
        <w:rPr>
          <w:rFonts w:ascii="Calibri Light" w:hAnsi="Calibri Light" w:cs="Calibri Light"/>
        </w:rPr>
        <w:t xml:space="preserve">future </w:t>
      </w:r>
      <w:r w:rsidR="00DC30CC">
        <w:rPr>
          <w:rFonts w:ascii="Calibri Light" w:hAnsi="Calibri Light" w:cs="Calibri Light"/>
        </w:rPr>
        <w:t xml:space="preserve">for </w:t>
      </w:r>
      <w:r w:rsidR="000605B0">
        <w:rPr>
          <w:rFonts w:ascii="Calibri Light" w:hAnsi="Calibri Light" w:cs="Calibri Light"/>
        </w:rPr>
        <w:t xml:space="preserve">residents of </w:t>
      </w:r>
      <w:r w:rsidR="000A246C">
        <w:rPr>
          <w:rFonts w:ascii="Calibri Light" w:hAnsi="Calibri Light" w:cs="Calibri Light"/>
        </w:rPr>
        <w:t>the Black Rural South</w:t>
      </w:r>
      <w:r w:rsidR="007127E2">
        <w:rPr>
          <w:rFonts w:ascii="Calibri Light" w:hAnsi="Calibri Light" w:cs="Calibri Light"/>
        </w:rPr>
        <w:t>—</w:t>
      </w:r>
      <w:r w:rsidR="000A246C">
        <w:rPr>
          <w:rFonts w:ascii="Calibri Light" w:hAnsi="Calibri Light" w:cs="Calibri Light"/>
        </w:rPr>
        <w:t>including</w:t>
      </w:r>
      <w:r w:rsidR="007127E2">
        <w:rPr>
          <w:rFonts w:ascii="Calibri Light" w:hAnsi="Calibri Light" w:cs="Calibri Light"/>
        </w:rPr>
        <w:t xml:space="preserve"> </w:t>
      </w:r>
      <w:r w:rsidR="00DC30CC">
        <w:rPr>
          <w:rFonts w:ascii="Calibri Light" w:hAnsi="Calibri Light" w:cs="Calibri Light"/>
        </w:rPr>
        <w:t xml:space="preserve">a </w:t>
      </w:r>
      <w:r w:rsidR="000A246C">
        <w:rPr>
          <w:rFonts w:ascii="Calibri Light" w:hAnsi="Calibri Light" w:cs="Calibri Light"/>
        </w:rPr>
        <w:t xml:space="preserve">lack of access to </w:t>
      </w:r>
      <w:r w:rsidR="006831E3">
        <w:rPr>
          <w:rFonts w:ascii="Calibri Light" w:hAnsi="Calibri Light" w:cs="Calibri Light"/>
        </w:rPr>
        <w:t>b</w:t>
      </w:r>
      <w:r w:rsidR="000A246C">
        <w:rPr>
          <w:rFonts w:ascii="Calibri Light" w:hAnsi="Calibri Light" w:cs="Calibri Light"/>
        </w:rPr>
        <w:t>roadband an</w:t>
      </w:r>
      <w:r w:rsidR="00232EDB">
        <w:rPr>
          <w:rFonts w:ascii="Calibri Light" w:hAnsi="Calibri Light" w:cs="Calibri Light"/>
        </w:rPr>
        <w:t>d</w:t>
      </w:r>
      <w:r w:rsidR="000A246C">
        <w:rPr>
          <w:rFonts w:ascii="Calibri Light" w:hAnsi="Calibri Light" w:cs="Calibri Light"/>
        </w:rPr>
        <w:t xml:space="preserve"> other infrastructure, transportation, and quality education</w:t>
      </w:r>
      <w:r w:rsidR="007127E2">
        <w:rPr>
          <w:rFonts w:ascii="Calibri Light" w:hAnsi="Calibri Light" w:cs="Calibri Light"/>
        </w:rPr>
        <w:t xml:space="preserve">—and the </w:t>
      </w:r>
      <w:r w:rsidR="00232EDB">
        <w:rPr>
          <w:rFonts w:ascii="Calibri Light" w:hAnsi="Calibri Light" w:cs="Calibri Light"/>
        </w:rPr>
        <w:t>implications of these structural barriers</w:t>
      </w:r>
      <w:r w:rsidR="00936B8D">
        <w:rPr>
          <w:rFonts w:ascii="Calibri Light" w:hAnsi="Calibri Light" w:cs="Calibri Light"/>
        </w:rPr>
        <w:t xml:space="preserve">. </w:t>
      </w:r>
      <w:r w:rsidR="00E53C15">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sidR="00E53C15">
        <w:rPr>
          <w:rFonts w:ascii="Calibri Light" w:hAnsi="Calibri Light" w:cs="Calibri Light"/>
        </w:rPr>
        <w:t>recommendations</w:t>
      </w:r>
      <w:r w:rsidR="000605B0">
        <w:rPr>
          <w:rFonts w:ascii="Calibri Light" w:hAnsi="Calibri Light" w:cs="Calibri Light"/>
        </w:rPr>
        <w:t xml:space="preserve"> for federal policymakers and private industry</w:t>
      </w:r>
      <w:r w:rsidR="00E53C15">
        <w:rPr>
          <w:rFonts w:ascii="Calibri Light" w:hAnsi="Calibri Light" w:cs="Calibri Light"/>
        </w:rPr>
        <w:t xml:space="preserve">.  </w:t>
      </w:r>
      <w:r w:rsidR="00232EDB">
        <w:rPr>
          <w:rFonts w:ascii="Calibri Light" w:hAnsi="Calibri Light" w:cs="Calibri Light"/>
        </w:rPr>
        <w:t xml:space="preserve">  </w:t>
      </w:r>
      <w:r w:rsidR="000A246C">
        <w:rPr>
          <w:rFonts w:ascii="Calibri Light" w:hAnsi="Calibri Light" w:cs="Calibri Light"/>
        </w:rPr>
        <w:t xml:space="preserve">  </w:t>
      </w:r>
      <w:bookmarkStart w:id="23" w:name="_Toc11404631"/>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rsidP="00670579">
      <w:pPr>
        <w:pStyle w:val="List"/>
        <w:spacing w:after="0" w:line="240" w:lineRule="auto"/>
        <w:ind w:left="0" w:firstLine="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lastRenderedPageBreak/>
        <w:t xml:space="preserve">Defining </w:t>
      </w:r>
      <w:r w:rsidR="00DB2407" w:rsidRPr="00040784">
        <w:rPr>
          <w:rFonts w:ascii="Arial" w:eastAsiaTheme="majorEastAsia" w:hAnsi="Arial" w:cs="Arial"/>
          <w:b/>
          <w:bCs/>
          <w:color w:val="2D4F8E" w:themeColor="accent1" w:themeShade="B5"/>
          <w:sz w:val="48"/>
          <w:szCs w:val="48"/>
        </w:rPr>
        <w:t>the Black Rural South</w:t>
      </w:r>
      <w:bookmarkEnd w:id="23"/>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22B317B1"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ins w:id="24" w:author="Amy Kim" w:date="2019-07-22T12:30:00Z">
        <w:r w:rsidR="006F4995">
          <w:rPr>
            <w:rFonts w:ascii="Calibri Light" w:hAnsi="Calibri Light"/>
            <w:sz w:val="24"/>
            <w:szCs w:val="24"/>
          </w:rPr>
          <w:t>6</w:t>
        </w:r>
      </w:ins>
      <w:del w:id="25" w:author="Amy Kim" w:date="2019-07-22T12:30:00Z">
        <w:r w:rsidR="004135EA" w:rsidRPr="00503955" w:rsidDel="006F4995">
          <w:rPr>
            <w:rFonts w:ascii="Calibri Light" w:hAnsi="Calibri Light"/>
            <w:sz w:val="24"/>
            <w:szCs w:val="24"/>
          </w:rPr>
          <w:delText>4</w:delText>
        </w:r>
      </w:del>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33FC7707" w14:textId="77777777" w:rsidR="00242EFB" w:rsidRPr="00A3302E" w:rsidDel="006F4995" w:rsidRDefault="00242EFB" w:rsidP="00866822">
      <w:pPr>
        <w:pStyle w:val="List"/>
        <w:spacing w:after="0" w:line="240" w:lineRule="auto"/>
        <w:ind w:left="0" w:firstLine="0"/>
        <w:jc w:val="both"/>
        <w:rPr>
          <w:del w:id="26" w:author="Amy Kim" w:date="2019-07-22T12:30:00Z"/>
          <w:rFonts w:ascii="Calibri Light" w:hAnsi="Calibri Light" w:cs="Calibri Light"/>
          <w:sz w:val="24"/>
          <w:szCs w:val="24"/>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01AE0EEE" w:rsidR="00156D5C" w:rsidRDefault="0098069C" w:rsidP="00363681">
      <w:pPr>
        <w:pStyle w:val="Caption"/>
        <w:rPr>
          <w:noProof/>
        </w:rPr>
      </w:pPr>
      <w:r w:rsidRPr="009D39F9">
        <w:rPr>
          <w:sz w:val="16"/>
          <w:szCs w:val="16"/>
        </w:rPr>
        <w:t xml:space="preserve">Figure </w:t>
      </w:r>
      <w:ins w:id="27" w:author="Amy Kim" w:date="2019-07-22T13:59:00Z">
        <w:r w:rsidR="00F001A3">
          <w:rPr>
            <w:sz w:val="16"/>
            <w:szCs w:val="16"/>
          </w:rPr>
          <w:t>2</w:t>
        </w:r>
      </w:ins>
      <w:del w:id="28" w:author="Amy Kim" w:date="2019-07-22T13:59:00Z">
        <w:r w:rsidDel="00F001A3">
          <w:rPr>
            <w:sz w:val="16"/>
            <w:szCs w:val="16"/>
          </w:rPr>
          <w:delText>1</w:delText>
        </w:r>
      </w:del>
      <w:r w:rsidRPr="009D39F9">
        <w:rPr>
          <w:sz w:val="16"/>
          <w:szCs w:val="16"/>
        </w:rPr>
        <w:t xml:space="preserve">: </w:t>
      </w:r>
      <w:r>
        <w:rPr>
          <w:sz w:val="16"/>
          <w:szCs w:val="16"/>
        </w:rPr>
        <w:t>15</w:t>
      </w:r>
      <w:ins w:id="29" w:author="Amy Kim" w:date="2019-07-22T12:20:00Z">
        <w:r w:rsidR="000C0199">
          <w:rPr>
            <w:sz w:val="16"/>
            <w:szCs w:val="16"/>
          </w:rPr>
          <w:t>6</w:t>
        </w:r>
      </w:ins>
      <w:del w:id="30" w:author="Amy Kim" w:date="2019-07-22T12:20:00Z">
        <w:r w:rsidDel="000C0199">
          <w:rPr>
            <w:sz w:val="16"/>
            <w:szCs w:val="16"/>
          </w:rPr>
          <w:delText>4</w:delText>
        </w:r>
      </w:del>
      <w:r>
        <w:rPr>
          <w:sz w:val="16"/>
          <w:szCs w:val="16"/>
        </w:rPr>
        <w:t xml:space="preserve"> Counties of the Black Rural South </w:t>
      </w:r>
    </w:p>
    <w:p w14:paraId="2B18463A" w14:textId="4BA0B332"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ins w:id="31" w:author="Amy Kim" w:date="2019-07-22T12:30:00Z">
        <w:r w:rsidR="006F4995">
          <w:rPr>
            <w:rFonts w:asciiTheme="majorHAnsi" w:hAnsiTheme="majorHAnsi" w:cstheme="majorHAnsi"/>
            <w:noProof/>
            <w:sz w:val="24"/>
            <w:szCs w:val="24"/>
          </w:rPr>
          <w:t>6</w:t>
        </w:r>
      </w:ins>
      <w:del w:id="32" w:author="Amy Kim" w:date="2019-07-22T12:30:00Z">
        <w:r w:rsidR="00B97114" w:rsidRPr="00866822" w:rsidDel="006F4995">
          <w:rPr>
            <w:rFonts w:asciiTheme="majorHAnsi" w:hAnsiTheme="majorHAnsi" w:cstheme="majorHAnsi"/>
            <w:noProof/>
            <w:sz w:val="24"/>
            <w:szCs w:val="24"/>
          </w:rPr>
          <w:delText>4</w:delText>
        </w:r>
      </w:del>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7488"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18">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6F4995" w:rsidRDefault="006F4995" w:rsidP="006F4995">
      <w:pPr>
        <w:pStyle w:val="Caption"/>
        <w:rPr>
          <w:ins w:id="33" w:author="Amy Kim" w:date="2019-07-22T12:32:00Z"/>
          <w:noProof/>
          <w:rPrChange w:id="34" w:author="Amy Kim" w:date="2019-07-22T12:32:00Z">
            <w:rPr>
              <w:ins w:id="35" w:author="Amy Kim" w:date="2019-07-22T12:32:00Z"/>
            </w:rPr>
          </w:rPrChange>
        </w:rPr>
        <w:pPrChange w:id="36" w:author="Amy Kim" w:date="2019-07-22T12:32:00Z">
          <w:pPr/>
        </w:pPrChange>
      </w:pPr>
      <w:ins w:id="37" w:author="Amy Kim" w:date="2019-07-22T12:32:00Z">
        <w:r w:rsidRPr="006F4995">
          <w:rPr>
            <w:sz w:val="16"/>
            <w:szCs w:val="16"/>
          </w:rPr>
          <w:t xml:space="preserve">Figure </w:t>
        </w:r>
      </w:ins>
      <w:ins w:id="38" w:author="Amy Kim" w:date="2019-07-22T13:59:00Z">
        <w:r w:rsidR="00F001A3">
          <w:rPr>
            <w:sz w:val="16"/>
            <w:szCs w:val="16"/>
          </w:rPr>
          <w:t>3</w:t>
        </w:r>
      </w:ins>
      <w:ins w:id="39" w:author="Amy Kim" w:date="2019-07-22T12:32:00Z">
        <w:r w:rsidRPr="006F4995">
          <w:rPr>
            <w:sz w:val="16"/>
            <w:szCs w:val="16"/>
          </w:rPr>
          <w:t>:</w:t>
        </w:r>
        <w:r w:rsidRPr="004D642E">
          <w:rPr>
            <w:sz w:val="16"/>
            <w:szCs w:val="16"/>
          </w:rPr>
          <w:t xml:space="preserve"> </w:t>
        </w:r>
        <w:r w:rsidRPr="006F4995">
          <w:rPr>
            <w:sz w:val="16"/>
            <w:szCs w:val="16"/>
            <w:rPrChange w:id="40" w:author="Amy Kim" w:date="2019-07-22T12:32:00Z">
              <w:rPr>
                <w:rFonts w:ascii="Calibri" w:hAnsi="Calibri" w:cs="Calibri"/>
                <w:i/>
                <w:sz w:val="20"/>
                <w:szCs w:val="20"/>
              </w:rPr>
            </w:rPrChange>
          </w:rPr>
          <w:t>Demographic breakdown of counties in the Black Rural South, counties in the Rural United States, and counties in the United States.</w:t>
        </w:r>
        <w:r w:rsidRPr="006F4995">
          <w:rPr>
            <w:rStyle w:val="FootnoteReference"/>
            <w:sz w:val="16"/>
            <w:szCs w:val="16"/>
            <w:rPrChange w:id="41" w:author="Amy Kim" w:date="2019-07-22T12:32:00Z">
              <w:rPr>
                <w:rStyle w:val="FootnoteReference"/>
                <w:rFonts w:ascii="Calibri" w:hAnsi="Calibri" w:cs="Calibri"/>
                <w:i/>
                <w:sz w:val="20"/>
                <w:szCs w:val="20"/>
              </w:rPr>
            </w:rPrChange>
          </w:rPr>
          <w:footnoteReference w:id="10"/>
        </w:r>
      </w:ins>
    </w:p>
    <w:p w14:paraId="5501474A" w14:textId="3D6CE7DD"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del w:id="44" w:author="Amy Kim" w:date="2019-07-22T12:32:00Z">
        <w:r w:rsidRPr="00BA1B0F" w:rsidDel="006F4995">
          <w:rPr>
            <w:rFonts w:ascii="Calibri" w:hAnsi="Calibri" w:cs="Calibri"/>
            <w:noProof/>
          </w:rPr>
          <mc:AlternateContent>
            <mc:Choice Requires="wps">
              <w:drawing>
                <wp:anchor distT="0" distB="0" distL="114300" distR="114300" simplePos="0" relativeHeight="251648512" behindDoc="0" locked="0" layoutInCell="1" allowOverlap="1" wp14:anchorId="7F098F68" wp14:editId="3D80E9EA">
                  <wp:simplePos x="0" y="0"/>
                  <wp:positionH relativeFrom="column">
                    <wp:posOffset>82550</wp:posOffset>
                  </wp:positionH>
                  <wp:positionV relativeFrom="paragraph">
                    <wp:posOffset>4609465</wp:posOffset>
                  </wp:positionV>
                  <wp:extent cx="5728335" cy="429260"/>
                  <wp:effectExtent l="0" t="0" r="0" b="2540"/>
                  <wp:wrapThrough wrapText="bothSides">
                    <wp:wrapPolygon edited="0">
                      <wp:start x="0" y="0"/>
                      <wp:lineTo x="0" y="21089"/>
                      <wp:lineTo x="21550" y="21089"/>
                      <wp:lineTo x="21550"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728335" cy="429260"/>
                          </a:xfrm>
                          <a:prstGeom prst="rect">
                            <a:avLst/>
                          </a:prstGeom>
                          <a:solidFill>
                            <a:prstClr val="white"/>
                          </a:solidFill>
                          <a:ln>
                            <a:noFill/>
                          </a:ln>
                        </wps:spPr>
                        <wps:txbx>
                          <w:txbxContent>
                            <w:p w14:paraId="3268E1A4" w14:textId="77777777" w:rsidR="000C0199" w:rsidRPr="00DD2CFC" w:rsidRDefault="000C0199" w:rsidP="008952A3">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Demographic breakdown of counties in the Black Rural South, counties in the Rural United States, and counties in the United States into ‘Not Hispanic – Black or African American only’, ‘Hispanic/Latino’, ‘Not Hispanic – Asian only’, ‘Not Hispanic – White only’, and ‘Not Hispanic – Other Race or Two or More Races’.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098F68" id="_x0000_t202" coordsize="21600,21600" o:spt="202" path="m,l,21600r21600,l21600,xe">
                  <v:stroke joinstyle="miter"/>
                  <v:path gradientshapeok="t" o:connecttype="rect"/>
                </v:shapetype>
                <v:shape id="Text Box 4" o:spid="_x0000_s1026" type="#_x0000_t202" style="position:absolute;margin-left:6.5pt;margin-top:362.95pt;width:451.05pt;height:33.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" stroked="f">
                  <v:textbox inset="0,0,0,0">
                    <w:txbxContent>
                      <w:p w14:paraId="3268E1A4" w14:textId="77777777" w:rsidR="000C0199" w:rsidRPr="00DD2CFC" w:rsidRDefault="000C0199" w:rsidP="008952A3">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Demographic breakdown of counties in the Black Rural South, counties in the Rural United States, and counties in the United States into ‘Not Hispanic – Black or African American only’, ‘Hispanic/Latino’, ‘Not Hispanic – Asian only’, ‘Not Hispanic – White only’, and ‘Not Hispanic – Other Race or Two or More Races’.</w:t>
                        </w:r>
                      </w:p>
                    </w:txbxContent>
                  </v:textbox>
                  <w10:wrap type="through"/>
                </v:shape>
              </w:pict>
            </mc:Fallback>
          </mc:AlternateContent>
        </w:r>
      </w:del>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rsidP="00B97114">
      <w:pPr>
        <w:pStyle w:val="List"/>
        <w:spacing w:after="0" w:line="240" w:lineRule="auto"/>
        <w:ind w:left="0" w:firstLine="0"/>
        <w:rPr>
          <w:rFonts w:ascii="Arial" w:eastAsiaTheme="majorEastAsia" w:hAnsi="Arial" w:cs="Arial"/>
          <w:b/>
          <w:bCs/>
          <w:color w:val="2D4F8E" w:themeColor="accent1" w:themeShade="B5"/>
          <w:sz w:val="48"/>
          <w:szCs w:val="48"/>
        </w:rPr>
      </w:pPr>
      <w:r w:rsidRPr="00040784">
        <w:rPr>
          <w:rFonts w:ascii="Arial" w:eastAsiaTheme="majorEastAsia" w:hAnsi="Arial" w:cs="Arial"/>
          <w:b/>
          <w:bCs/>
          <w:color w:val="2D4F8E" w:themeColor="accent1" w:themeShade="B5"/>
          <w:sz w:val="48"/>
          <w:szCs w:val="48"/>
        </w:rPr>
        <w:lastRenderedPageBreak/>
        <w:t xml:space="preserve">The </w:t>
      </w:r>
      <w:r w:rsidR="00E46F65">
        <w:rPr>
          <w:rFonts w:ascii="Arial" w:eastAsiaTheme="majorEastAsia" w:hAnsi="Arial" w:cs="Arial"/>
          <w:b/>
          <w:bCs/>
          <w:color w:val="2D4F8E" w:themeColor="accent1" w:themeShade="B5"/>
          <w:sz w:val="48"/>
          <w:szCs w:val="48"/>
        </w:rPr>
        <w:t xml:space="preserve">History of Work in </w:t>
      </w:r>
      <w:r w:rsidRPr="00040784">
        <w:rPr>
          <w:rFonts w:ascii="Arial" w:eastAsiaTheme="majorEastAsia" w:hAnsi="Arial" w:cs="Arial"/>
          <w:b/>
          <w:bCs/>
          <w:color w:val="2D4F8E" w:themeColor="accent1" w:themeShade="B5"/>
          <w:sz w:val="48"/>
          <w:szCs w:val="48"/>
        </w:rPr>
        <w:t>the Black Rural South</w:t>
      </w:r>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Default="007C010D" w:rsidP="005C0AD8">
      <w:pPr>
        <w:pStyle w:val="Heading3"/>
      </w:pPr>
      <w:r w:rsidRPr="00A3302E">
        <w:rPr>
          <w:rFonts w:asciiTheme="minorHAnsi" w:hAnsiTheme="minorHAnsi" w:cstheme="minorHAnsi"/>
          <w:b/>
          <w:color w:val="2F5496"/>
          <w:sz w:val="32"/>
          <w:szCs w:val="32"/>
        </w:rPr>
        <w:t>Enslaved Persons Farming Cotton Enabled Early U.S. Economic Power</w:t>
      </w:r>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6A1821B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del w:id="45" w:author="Amy Kim" w:date="2019-07-22T13:59:00Z">
        <w:r w:rsidDel="00F001A3">
          <w:rPr>
            <w:rStyle w:val="FootnoteReference"/>
            <w:rFonts w:eastAsia="Times New Roman"/>
            <w:color w:val="343C40"/>
          </w:rPr>
          <w:footnoteReference w:id="22"/>
        </w:r>
      </w:del>
    </w:p>
    <w:p w14:paraId="3A347909" w14:textId="2AABDD8E" w:rsidR="00F001A3" w:rsidRPr="00E378DB" w:rsidRDefault="00F001A3" w:rsidP="00F001A3">
      <w:pPr>
        <w:pStyle w:val="Caption"/>
        <w:rPr>
          <w:ins w:id="51" w:author="Amy Kim" w:date="2019-07-22T13:59:00Z"/>
          <w:noProof/>
        </w:rPr>
      </w:pPr>
      <w:ins w:id="52" w:author="Amy Kim" w:date="2019-07-22T13:59:00Z">
        <w:r w:rsidRPr="006F4995">
          <w:rPr>
            <w:sz w:val="16"/>
            <w:szCs w:val="16"/>
          </w:rPr>
          <w:t xml:space="preserve">Figure </w:t>
        </w:r>
      </w:ins>
      <w:ins w:id="53" w:author="Amy Kim" w:date="2019-07-22T14:00:00Z">
        <w:r>
          <w:rPr>
            <w:sz w:val="16"/>
            <w:szCs w:val="16"/>
          </w:rPr>
          <w:t>4</w:t>
        </w:r>
      </w:ins>
      <w:ins w:id="54" w:author="Amy Kim" w:date="2019-07-22T13:59:00Z">
        <w:r w:rsidRPr="006F4995">
          <w:rPr>
            <w:sz w:val="16"/>
            <w:szCs w:val="16"/>
          </w:rPr>
          <w:t>:</w:t>
        </w:r>
        <w:r w:rsidRPr="004D642E">
          <w:rPr>
            <w:sz w:val="16"/>
            <w:szCs w:val="16"/>
          </w:rPr>
          <w:t xml:space="preserve"> </w:t>
        </w:r>
        <w:r>
          <w:rPr>
            <w:sz w:val="16"/>
            <w:szCs w:val="16"/>
          </w:rPr>
          <w:t>Cotton Exports from</w:t>
        </w:r>
      </w:ins>
      <w:ins w:id="55" w:author="Amy Kim" w:date="2019-07-22T14:00:00Z">
        <w:r>
          <w:rPr>
            <w:sz w:val="16"/>
            <w:szCs w:val="16"/>
          </w:rPr>
          <w:t xml:space="preserve"> the United States, from 1815 to 1860, in millions of dollars.</w:t>
        </w:r>
      </w:ins>
      <w:ins w:id="56" w:author="Amy Kim" w:date="2019-07-22T13:59:00Z">
        <w:r w:rsidRPr="00F001A3">
          <w:rPr>
            <w:rStyle w:val="FootnoteReference"/>
            <w:rFonts w:eastAsia="Times New Roman"/>
            <w:color w:val="343C40"/>
          </w:rPr>
          <w:t xml:space="preserve"> </w:t>
        </w:r>
        <w:r>
          <w:rPr>
            <w:rStyle w:val="FootnoteReference"/>
            <w:rFonts w:eastAsia="Times New Roman"/>
            <w:color w:val="343C40"/>
          </w:rPr>
          <w:footnoteReference w:id="23"/>
        </w:r>
      </w:ins>
    </w:p>
    <w:p w14:paraId="23501B74" w14:textId="77777777" w:rsidR="00866822" w:rsidRPr="00F001A3" w:rsidRDefault="00866822" w:rsidP="00866822">
      <w:pPr>
        <w:spacing w:after="0"/>
        <w:contextualSpacing/>
        <w:jc w:val="both"/>
        <w:rPr>
          <w:rFonts w:eastAsia="Times New Roman"/>
          <w:lang w:val="en"/>
          <w:rPrChange w:id="59" w:author="Amy Kim" w:date="2019-07-22T13:59:00Z">
            <w:rPr>
              <w:rFonts w:eastAsia="Times New Roman"/>
            </w:rPr>
          </w:rPrChange>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4"/>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5"/>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ins w:id="60" w:author="Amy Kim" w:date="2019-07-22T14:00:00Z"/>
          <w:rFonts w:eastAsia="Times New Roman"/>
          <w:color w:val="343C40"/>
        </w:rPr>
      </w:pPr>
      <w:commentRangeStart w:id="61"/>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61"/>
      <w:r w:rsidR="00823625">
        <w:rPr>
          <w:rStyle w:val="CommentReference"/>
          <w:rFonts w:cstheme="minorBidi"/>
        </w:rPr>
        <w:commentReference w:id="61"/>
      </w:r>
    </w:p>
    <w:p w14:paraId="5DDD6694" w14:textId="3D0E8FD0" w:rsidR="00F001A3" w:rsidRPr="00E378DB" w:rsidRDefault="00F001A3" w:rsidP="00F001A3">
      <w:pPr>
        <w:pStyle w:val="Caption"/>
        <w:rPr>
          <w:ins w:id="62" w:author="Amy Kim" w:date="2019-07-22T14:00:00Z"/>
          <w:noProof/>
        </w:rPr>
      </w:pPr>
      <w:ins w:id="63" w:author="Amy Kim" w:date="2019-07-22T14:00:00Z">
        <w:r w:rsidRPr="006F4995">
          <w:rPr>
            <w:sz w:val="16"/>
            <w:szCs w:val="16"/>
          </w:rPr>
          <w:t xml:space="preserve">Figure </w:t>
        </w:r>
        <w:r>
          <w:rPr>
            <w:sz w:val="16"/>
            <w:szCs w:val="16"/>
          </w:rPr>
          <w:t>5</w:t>
        </w:r>
        <w:r w:rsidRPr="006F4995">
          <w:rPr>
            <w:sz w:val="16"/>
            <w:szCs w:val="16"/>
          </w:rPr>
          <w:t>:</w:t>
        </w:r>
        <w:r w:rsidRPr="004D642E">
          <w:rPr>
            <w:sz w:val="16"/>
            <w:szCs w:val="16"/>
          </w:rPr>
          <w:t xml:space="preserve"> </w:t>
        </w:r>
      </w:ins>
      <w:ins w:id="64" w:author="Amy Kim" w:date="2019-07-22T14:01:00Z">
        <w:r>
          <w:rPr>
            <w:sz w:val="16"/>
            <w:szCs w:val="16"/>
          </w:rPr>
          <w:t>Value of the Stock of Slaves in the United States, from 1805-1860, in millions of dollars.</w:t>
        </w:r>
      </w:ins>
    </w:p>
    <w:p w14:paraId="06E05E27" w14:textId="77777777" w:rsidR="00F001A3" w:rsidRPr="00F001A3" w:rsidDel="00F001A3" w:rsidRDefault="00F001A3" w:rsidP="00866822">
      <w:pPr>
        <w:shd w:val="clear" w:color="auto" w:fill="FFFFFF"/>
        <w:spacing w:after="0"/>
        <w:contextualSpacing/>
        <w:jc w:val="center"/>
        <w:rPr>
          <w:del w:id="65" w:author="Amy Kim" w:date="2019-07-22T14:00:00Z"/>
          <w:rFonts w:eastAsia="Times New Roman"/>
          <w:color w:val="343C40"/>
          <w:lang w:val="en"/>
          <w:rPrChange w:id="66" w:author="Amy Kim" w:date="2019-07-22T14:00:00Z">
            <w:rPr>
              <w:del w:id="67" w:author="Amy Kim" w:date="2019-07-22T14:00:00Z"/>
              <w:rFonts w:eastAsia="Times New Roman"/>
              <w:color w:val="343C40"/>
            </w:rPr>
          </w:rPrChange>
        </w:rPr>
      </w:pPr>
    </w:p>
    <w:p w14:paraId="5A1F5CB9" w14:textId="77777777" w:rsidR="00866822" w:rsidRPr="00420EC6" w:rsidRDefault="00866822" w:rsidP="00866822">
      <w:pPr>
        <w:shd w:val="clear" w:color="auto" w:fill="FFFFFF"/>
        <w:spacing w:after="0"/>
        <w:contextualSpacing/>
        <w:jc w:val="both"/>
        <w:rPr>
          <w:rFonts w:eastAsia="Times New Roman"/>
        </w:rPr>
      </w:pPr>
      <w:del w:id="68" w:author="Amy Kim" w:date="2019-07-22T14:00:00Z">
        <w:r w:rsidRPr="00420EC6" w:rsidDel="00F001A3">
          <w:rPr>
            <w:rFonts w:eastAsia="Times New Roman"/>
          </w:rPr>
          <w:delText> </w:delText>
        </w:r>
      </w:del>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6"/>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7"/>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8"/>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9"/>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30"/>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1"/>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2"/>
      </w:r>
      <w:r>
        <w:rPr>
          <w:rFonts w:eastAsia="Times New Roman"/>
        </w:rPr>
        <w:t xml:space="preserve"> and slave plantations were America’s “first ‘big business.’”</w:t>
      </w:r>
      <w:r>
        <w:rPr>
          <w:rStyle w:val="FootnoteReference"/>
          <w:rFonts w:eastAsia="Times New Roman"/>
        </w:rPr>
        <w:footnoteReference w:id="33"/>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4"/>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t>
      </w:r>
      <w:proofErr w:type="gramStart"/>
      <w:r w:rsidRPr="00420EC6">
        <w:rPr>
          <w:rFonts w:eastAsia="Times New Roman"/>
          <w:color w:val="333333"/>
          <w:shd w:val="clear" w:color="auto" w:fill="FFFFFF"/>
        </w:rPr>
        <w:t>with it</w:t>
      </w:r>
      <w:proofErr w:type="gramEnd"/>
      <w:r w:rsidRPr="00420EC6">
        <w:rPr>
          <w:rFonts w:eastAsia="Times New Roman"/>
          <w:color w:val="333333"/>
          <w:shd w:val="clear" w:color="auto" w:fill="FFFFFF"/>
        </w:rPr>
        <w:t xml:space="preserve">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5"/>
      </w:r>
    </w:p>
    <w:p w14:paraId="3A74D318" w14:textId="77777777" w:rsidR="00866822" w:rsidRPr="00420EC6" w:rsidRDefault="00866822" w:rsidP="00866822">
      <w:pPr>
        <w:spacing w:after="0"/>
        <w:contextualSpacing/>
        <w:jc w:val="both"/>
      </w:pPr>
    </w:p>
    <w:p w14:paraId="7B4E5FD2" w14:textId="77777777" w:rsidR="009A4618" w:rsidRDefault="00D0008B" w:rsidP="007C010D">
      <w:pPr>
        <w:pStyle w:val="NormalWeb"/>
        <w:shd w:val="clear" w:color="auto" w:fill="FFFFFF"/>
        <w:spacing w:before="0" w:beforeAutospacing="0" w:after="0" w:afterAutospacing="0"/>
        <w:contextualSpacing/>
        <w:jc w:val="both"/>
        <w:rPr>
          <w:rFonts w:asciiTheme="minorHAnsi" w:hAnsiTheme="minorHAnsi" w:cstheme="minorHAnsi"/>
          <w:b/>
          <w:color w:val="2F5496"/>
          <w:sz w:val="32"/>
          <w:szCs w:val="32"/>
        </w:rPr>
      </w:pPr>
      <w:r>
        <w:rPr>
          <w:rFonts w:asciiTheme="minorHAnsi" w:hAnsiTheme="minorHAnsi" w:cstheme="minorHAnsi"/>
          <w:b/>
          <w:color w:val="2F5496"/>
          <w:sz w:val="32"/>
          <w:szCs w:val="32"/>
        </w:rPr>
        <w:t xml:space="preserve">Black Education and the </w:t>
      </w:r>
      <w:r w:rsidR="007C010D">
        <w:rPr>
          <w:rFonts w:asciiTheme="minorHAnsi" w:hAnsiTheme="minorHAnsi" w:cstheme="minorHAnsi"/>
          <w:b/>
          <w:color w:val="2F5496"/>
          <w:sz w:val="32"/>
          <w:szCs w:val="32"/>
        </w:rPr>
        <w:t xml:space="preserve">Skills vs. Liberal Arts </w:t>
      </w:r>
      <w:r>
        <w:rPr>
          <w:rFonts w:asciiTheme="minorHAnsi" w:hAnsiTheme="minorHAnsi" w:cstheme="minorHAnsi"/>
          <w:b/>
          <w:color w:val="2F5496"/>
          <w:sz w:val="32"/>
          <w:szCs w:val="32"/>
        </w:rPr>
        <w:t xml:space="preserve">Debate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6"/>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7"/>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2"/>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3"/>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5"/>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7"/>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8"/>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50"/>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1"/>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2"/>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Default="007C010D" w:rsidP="007C010D">
      <w:pPr>
        <w:pStyle w:val="NormalWeb"/>
        <w:shd w:val="clear" w:color="auto" w:fill="FFFFFF"/>
        <w:spacing w:before="0" w:beforeAutospacing="0" w:after="0" w:afterAutospacing="0"/>
        <w:contextualSpacing/>
        <w:jc w:val="both"/>
        <w:rPr>
          <w:rFonts w:asciiTheme="minorHAnsi" w:hAnsiTheme="minorHAnsi" w:cstheme="minorHAnsi"/>
          <w:b/>
          <w:color w:val="2F5496"/>
          <w:sz w:val="32"/>
          <w:szCs w:val="32"/>
        </w:rPr>
      </w:pPr>
      <w:r>
        <w:rPr>
          <w:rFonts w:asciiTheme="minorHAnsi" w:hAnsiTheme="minorHAnsi" w:cstheme="minorHAnsi"/>
          <w:b/>
          <w:color w:val="2F5496"/>
          <w:sz w:val="32"/>
          <w:szCs w:val="32"/>
        </w:rPr>
        <w:t>Automating Cotton Farming and the Decline of the Black Rural South</w:t>
      </w:r>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4"/>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5"/>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7"/>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6E177ADE" w14:textId="77777777" w:rsidR="007C010D" w:rsidDel="00F001A3" w:rsidRDefault="007C010D" w:rsidP="007C010D">
      <w:pPr>
        <w:pStyle w:val="FootnoteText"/>
        <w:contextualSpacing/>
        <w:jc w:val="both"/>
        <w:rPr>
          <w:del w:id="69" w:author="Amy Kim" w:date="2019-07-22T14:01:00Z"/>
          <w:rFonts w:cstheme="majorHAnsi"/>
          <w:color w:val="000000"/>
          <w:sz w:val="24"/>
          <w:szCs w:val="24"/>
        </w:rPr>
      </w:pPr>
      <w:r w:rsidRPr="009F375F">
        <w:rPr>
          <w:rFonts w:cstheme="majorHAnsi"/>
          <w:noProof/>
          <w:color w:val="000000"/>
          <w:sz w:val="24"/>
          <w:szCs w:val="24"/>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15D19774" w14:textId="77777777" w:rsidR="007C010D" w:rsidRDefault="007C010D" w:rsidP="007C010D">
      <w:pPr>
        <w:pStyle w:val="FootnoteText"/>
        <w:contextualSpacing/>
        <w:jc w:val="both"/>
        <w:rPr>
          <w:rFonts w:cstheme="majorHAnsi"/>
          <w:color w:val="000000"/>
          <w:sz w:val="24"/>
          <w:szCs w:val="24"/>
        </w:rPr>
      </w:pPr>
    </w:p>
    <w:p w14:paraId="72AFE0F2" w14:textId="4BA6EFF9" w:rsidR="00F001A3" w:rsidRPr="00E378DB" w:rsidRDefault="00F001A3" w:rsidP="00F001A3">
      <w:pPr>
        <w:pStyle w:val="Caption"/>
        <w:rPr>
          <w:ins w:id="70" w:author="Amy Kim" w:date="2019-07-22T14:01:00Z"/>
          <w:noProof/>
        </w:rPr>
      </w:pPr>
      <w:ins w:id="71" w:author="Amy Kim" w:date="2019-07-22T14:01:00Z">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w:t>
        </w:r>
      </w:ins>
      <w:ins w:id="72" w:author="Amy Kim" w:date="2019-07-22T14:02:00Z">
        <w:r>
          <w:rPr>
            <w:sz w:val="16"/>
            <w:szCs w:val="16"/>
          </w:rPr>
          <w:t>49-1969.</w:t>
        </w:r>
      </w:ins>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8"/>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1"/>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2"/>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3"/>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4"/>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5"/>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6"/>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8"/>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9"/>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70"/>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1"/>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2"/>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3"/>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7"/>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rsidP="0044541D">
      <w:pPr>
        <w:jc w:val="both"/>
        <w:rPr>
          <w:rFonts w:ascii="Calibri" w:hAnsi="Calibri" w:cs="Calibri"/>
        </w:rPr>
      </w:pPr>
      <w:r w:rsidRPr="00BA1B0F">
        <w:rPr>
          <w:rFonts w:ascii="Calibri" w:hAnsi="Calibri" w:cs="Calibri"/>
          <w:b/>
          <w:bCs/>
          <w:color w:val="2C6EAB"/>
          <w:sz w:val="48"/>
          <w:szCs w:val="48"/>
        </w:rPr>
        <w:lastRenderedPageBreak/>
        <w:t>The Present Status of Work in the Black Rural South</w:t>
      </w:r>
    </w:p>
    <w:p w14:paraId="12D8B22A" w14:textId="30172E84"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8"/>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lastRenderedPageBreak/>
        <w:t xml:space="preserve">The Opportunity to Increase Prosperity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04B35E8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del w:id="73" w:author="Amy Kim" w:date="2019-07-22T14:02:00Z">
        <w:r w:rsidRPr="000B25A6" w:rsidDel="00F001A3">
          <w:rPr>
            <w:rFonts w:cstheme="majorHAnsi"/>
            <w:noProof/>
          </w:rPr>
          <w:delText>[[NOTE FROM AMY:  REWEIGHT BY LABOR FORCE INSTEAD OF POPULATION]]</w:delText>
        </w:r>
      </w:del>
    </w:p>
    <w:p w14:paraId="44CDE1D8" w14:textId="12ABDC28" w:rsidR="0044541D" w:rsidDel="00070868" w:rsidRDefault="00070868" w:rsidP="00363681">
      <w:pPr>
        <w:spacing w:before="0" w:after="0"/>
        <w:contextualSpacing/>
        <w:jc w:val="both"/>
        <w:rPr>
          <w:del w:id="74" w:author="Amy Kim" w:date="2019-07-22T13:47:00Z"/>
          <w:rFonts w:ascii="Calibri" w:hAnsi="Calibri" w:cs="Calibri"/>
          <w:b/>
          <w:bCs/>
          <w:color w:val="2F5496"/>
          <w:sz w:val="36"/>
          <w:szCs w:val="36"/>
        </w:rPr>
      </w:pPr>
      <w:ins w:id="75" w:author="Amy Kim" w:date="2019-07-22T13:47:00Z">
        <w:r>
          <w:rPr>
            <w:rFonts w:ascii="Calibri" w:hAnsi="Calibri" w:cs="Calibri"/>
            <w:b/>
            <w:bCs/>
            <w:noProof/>
            <w:color w:val="2F5496"/>
            <w:sz w:val="36"/>
            <w:szCs w:val="36"/>
          </w:rPr>
          <w:drawing>
            <wp:anchor distT="0" distB="0" distL="114300" distR="114300" simplePos="0" relativeHeight="251649536"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ins>
      <w:del w:id="76" w:author="Amy Kim" w:date="2019-07-22T13:47:00Z">
        <w:r w:rsidR="0044541D" w:rsidDel="00070868">
          <w:rPr>
            <w:rFonts w:ascii="Calibri" w:hAnsi="Calibri" w:cs="Calibri"/>
            <w:b/>
            <w:bCs/>
            <w:noProof/>
            <w:color w:val="2F5496"/>
            <w:sz w:val="36"/>
            <w:szCs w:val="36"/>
          </w:rPr>
          <mc:AlternateContent>
            <mc:Choice Requires="wpg">
              <w:drawing>
                <wp:anchor distT="0" distB="0" distL="114300" distR="114300" simplePos="0" relativeHeight="251650560" behindDoc="0" locked="0" layoutInCell="1" allowOverlap="1" wp14:anchorId="1610DDB7" wp14:editId="0D9BDC05">
                  <wp:simplePos x="0" y="0"/>
                  <wp:positionH relativeFrom="column">
                    <wp:posOffset>-207010</wp:posOffset>
                  </wp:positionH>
                  <wp:positionV relativeFrom="paragraph">
                    <wp:posOffset>405130</wp:posOffset>
                  </wp:positionV>
                  <wp:extent cx="6671310" cy="484251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6507794" cy="4319775"/>
                            <a:chOff x="18661" y="0"/>
                            <a:chExt cx="6508115" cy="4319905"/>
                          </a:xfrm>
                        </wpg:grpSpPr>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8660" y="0"/>
                              <a:ext cx="6507794" cy="4319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01C5DA" id="Group 7" o:spid="_x0000_s1026" style="position:absolute;margin-left:-16.3pt;margin-top:31.9pt;width:525.3pt;height:381.3pt;z-index:251650560;mso-width-relative:margin;mso-height-relative:margin" coordorigin="186" coordsize="65081,43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186;width:65078;height:43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">
                    <v:imagedata r:id="rId24" o:title=""/>
                  </v:shape>
                  <w10:wrap type="topAndBottom"/>
                </v:group>
              </w:pict>
            </mc:Fallback>
          </mc:AlternateContent>
        </w:r>
      </w:del>
    </w:p>
    <w:p w14:paraId="295E002D" w14:textId="77777777" w:rsidR="0044541D" w:rsidRDefault="0044541D" w:rsidP="00363681">
      <w:pPr>
        <w:spacing w:before="0" w:after="0"/>
        <w:contextualSpacing/>
        <w:jc w:val="both"/>
        <w:rPr>
          <w:rFonts w:ascii="Calibri" w:hAnsi="Calibri" w:cs="Calibri"/>
          <w:bCs/>
          <w:color w:val="000000" w:themeColor="text1"/>
        </w:rPr>
      </w:pPr>
    </w:p>
    <w:p w14:paraId="31705657" w14:textId="640D1B62" w:rsidR="00070868" w:rsidRPr="00BA1B0F" w:rsidRDefault="00070868" w:rsidP="00070868">
      <w:pPr>
        <w:pStyle w:val="Caption"/>
        <w:rPr>
          <w:ins w:id="77" w:author="Amy Kim" w:date="2019-07-22T13:47:00Z"/>
          <w:rFonts w:ascii="Calibri" w:hAnsi="Calibri" w:cs="Calibri"/>
          <w:noProof/>
        </w:rPr>
      </w:pPr>
      <w:ins w:id="78" w:author="Amy Kim" w:date="2019-07-22T13:47:00Z">
        <w:r>
          <w:lastRenderedPageBreak/>
          <w:t xml:space="preserve">Figure </w:t>
        </w:r>
      </w:ins>
      <w:ins w:id="79" w:author="Amy Kim" w:date="2019-07-22T14:02:00Z">
        <w:r w:rsidR="00F001A3">
          <w:t>7</w:t>
        </w:r>
      </w:ins>
      <w:ins w:id="80" w:author="Amy Kim" w:date="2019-07-22T13:47:00Z">
        <w:r>
          <w:t xml:space="preserve">: Average Non-Seasonally Adjusted Unemployment </w:t>
        </w:r>
      </w:ins>
      <w:ins w:id="81" w:author="Amy Kim" w:date="2019-07-22T14:04:00Z">
        <w:r w:rsidR="00F001A3">
          <w:t>Rates from 1990-2018</w:t>
        </w:r>
      </w:ins>
      <w:ins w:id="82" w:author="Amy Kim" w:date="2019-07-22T13:47:00Z">
        <w:r>
          <w:t xml:space="preserve">, of counties in the Black Rural South, Rural counties not in the South, </w:t>
        </w:r>
      </w:ins>
      <w:ins w:id="83" w:author="Amy Kim" w:date="2019-07-22T14:04:00Z">
        <w:r w:rsidR="00F001A3">
          <w:t>Non-Rural</w:t>
        </w:r>
      </w:ins>
      <w:ins w:id="84" w:author="Amy Kim" w:date="2019-07-22T13:47:00Z">
        <w:r>
          <w:t xml:space="preserve"> counties in the South, Southern counties, and the entire USA. This figure is </w:t>
        </w:r>
        <w:r>
          <w:rPr>
            <w:b/>
          </w:rPr>
          <w:t xml:space="preserve">not </w:t>
        </w:r>
        <w:r>
          <w:t>broken down by race.</w:t>
        </w:r>
      </w:ins>
      <w:ins w:id="85" w:author="Amy Kim" w:date="2019-07-22T14:04:00Z">
        <w:r w:rsidR="00F001A3">
          <w:rPr>
            <w:rStyle w:val="FootnoteReference"/>
          </w:rPr>
          <w:footnoteReference w:id="79"/>
        </w:r>
      </w:ins>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ins w:id="87" w:author="Amy Kim" w:date="2019-07-22T14:05:00Z">
        <w:r>
          <w:rPr>
            <w:rFonts w:ascii="Calibri" w:hAnsi="Calibri" w:cs="Calibri"/>
            <w:noProof/>
          </w:rPr>
          <w:drawing>
            <wp:anchor distT="0" distB="0" distL="114300" distR="114300" simplePos="0" relativeHeight="251658752"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ins>
    </w:p>
    <w:p w14:paraId="761BF893" w14:textId="5D82A025" w:rsidR="0044541D" w:rsidRPr="00BA1B0F" w:rsidRDefault="0044541D" w:rsidP="00363681">
      <w:pPr>
        <w:spacing w:before="0" w:after="0"/>
        <w:contextualSpacing/>
        <w:jc w:val="both"/>
        <w:rPr>
          <w:rFonts w:ascii="Calibri" w:hAnsi="Calibri" w:cs="Calibri"/>
        </w:rPr>
      </w:pPr>
      <w:del w:id="88" w:author="Amy Kim" w:date="2019-07-22T14:05:00Z">
        <w:r w:rsidDel="00F001A3">
          <w:rPr>
            <w:rFonts w:ascii="Calibri" w:hAnsi="Calibri" w:cs="Calibri"/>
            <w:noProof/>
          </w:rPr>
          <mc:AlternateContent>
            <mc:Choice Requires="wpg">
              <w:drawing>
                <wp:anchor distT="0" distB="0" distL="114300" distR="114300" simplePos="0" relativeHeight="251658752" behindDoc="0" locked="0" layoutInCell="1" allowOverlap="1" wp14:anchorId="19FE4B90" wp14:editId="522939CE">
                  <wp:simplePos x="0" y="0"/>
                  <wp:positionH relativeFrom="column">
                    <wp:posOffset>210185</wp:posOffset>
                  </wp:positionH>
                  <wp:positionV relativeFrom="paragraph">
                    <wp:posOffset>0</wp:posOffset>
                  </wp:positionV>
                  <wp:extent cx="6344920" cy="4786358"/>
                  <wp:effectExtent l="0" t="0" r="5080" b="1905"/>
                  <wp:wrapThrough wrapText="bothSides">
                    <wp:wrapPolygon edited="0">
                      <wp:start x="0" y="0"/>
                      <wp:lineTo x="0" y="21551"/>
                      <wp:lineTo x="21574" y="21551"/>
                      <wp:lineTo x="2157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6344920" cy="4254500"/>
                            <a:chOff x="0" y="0"/>
                            <a:chExt cx="6344920" cy="4254500"/>
                          </a:xfrm>
                        </wpg:grpSpPr>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wpg:wgp>
                    </a:graphicData>
                  </a:graphic>
                </wp:anchor>
              </w:drawing>
            </mc:Choice>
            <mc:Fallback>
              <w:pict>
                <v:group w14:anchorId="3685257A" id="Group 11" o:spid="_x0000_s1026" style="position:absolute;margin-left:16.55pt;margin-top:0;width:499.6pt;height:376.9pt;z-index:251658752" coordsize="63449,42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">
                  <v:shape id="Picture 13" o:spid="_x0000_s1027" type="#_x0000_t75" style="position:absolute;width:63449;height:42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">
                    <v:imagedata r:id="rId26" o:title=""/>
                  </v:shape>
                  <w10:wrap type="through"/>
                </v:group>
              </w:pict>
            </mc:Fallback>
          </mc:AlternateContent>
        </w:r>
      </w:del>
    </w:p>
    <w:p w14:paraId="6E18D8C7" w14:textId="3D9B0F16" w:rsidR="00F001A3" w:rsidRPr="0043449D" w:rsidRDefault="00F001A3" w:rsidP="00F001A3">
      <w:pPr>
        <w:pStyle w:val="Caption"/>
        <w:rPr>
          <w:ins w:id="89" w:author="Amy Kim" w:date="2019-07-22T14:05:00Z"/>
          <w:rFonts w:ascii="Calibri" w:hAnsi="Calibri" w:cs="Calibri"/>
          <w:noProof/>
        </w:rPr>
      </w:pPr>
      <w:ins w:id="90" w:author="Amy Kim" w:date="2019-07-22T14:05:00Z">
        <w:r>
          <w:t xml:space="preserve">Figure </w:t>
        </w:r>
        <w:r>
          <w:t>8</w:t>
        </w:r>
        <w:r>
          <w:t>:</w:t>
        </w:r>
        <w:r w:rsidRPr="00BA1B0F">
          <w:t xml:space="preserve"> </w:t>
        </w:r>
        <w:r>
          <w:t xml:space="preserve">Average Labor Force Participation Rate over 2013-2017 of counties in the Black Rural South, Rural counties not in the South, </w:t>
        </w:r>
        <w:r>
          <w:t>Non-Rural</w:t>
        </w:r>
        <w:r>
          <w:t xml:space="preserve"> counties in the South, Southern counties, and the entire USA</w:t>
        </w:r>
        <w:r>
          <w:t>.</w:t>
        </w:r>
        <w:r>
          <w:rPr>
            <w:rStyle w:val="FootnoteReference"/>
          </w:rPr>
          <w:footnoteReference w:id="80"/>
        </w:r>
      </w:ins>
    </w:p>
    <w:p w14:paraId="2A1C035C" w14:textId="77777777" w:rsidR="0044541D" w:rsidRPr="00F001A3" w:rsidRDefault="0044541D" w:rsidP="00363681">
      <w:pPr>
        <w:spacing w:before="0" w:after="0"/>
        <w:contextualSpacing/>
        <w:jc w:val="both"/>
        <w:rPr>
          <w:rFonts w:ascii="Calibri" w:hAnsi="Calibri" w:cs="Calibri"/>
          <w:bCs/>
          <w:color w:val="000000" w:themeColor="text1"/>
          <w:lang w:val="en"/>
          <w:rPrChange w:id="97" w:author="Amy Kim" w:date="2019-07-22T14:05:00Z">
            <w:rPr>
              <w:rFonts w:ascii="Calibri" w:hAnsi="Calibri" w:cs="Calibri"/>
              <w:bCs/>
              <w:color w:val="000000" w:themeColor="text1"/>
            </w:rPr>
          </w:rPrChange>
        </w:rPr>
      </w:pPr>
    </w:p>
    <w:p w14:paraId="0FB99FE4" w14:textId="77777777" w:rsidR="0044541D" w:rsidDel="00F001A3" w:rsidRDefault="0044541D" w:rsidP="00363681">
      <w:pPr>
        <w:spacing w:before="0" w:after="0"/>
        <w:contextualSpacing/>
        <w:jc w:val="both"/>
        <w:rPr>
          <w:del w:id="98" w:author="Amy Kim" w:date="2019-07-22T14:06:00Z"/>
          <w:rFonts w:ascii="Calibri" w:hAnsi="Calibri" w:cs="Calibri"/>
          <w:bCs/>
          <w:color w:val="000000" w:themeColor="text1"/>
        </w:rPr>
      </w:pPr>
    </w:p>
    <w:p w14:paraId="5F379B88" w14:textId="77777777" w:rsidR="0044541D" w:rsidDel="00F001A3" w:rsidRDefault="0044541D" w:rsidP="00363681">
      <w:pPr>
        <w:spacing w:before="0" w:after="0"/>
        <w:contextualSpacing/>
        <w:jc w:val="both"/>
        <w:rPr>
          <w:del w:id="99" w:author="Amy Kim" w:date="2019-07-22T14:06:00Z"/>
          <w:rFonts w:ascii="Calibri" w:hAnsi="Calibri" w:cs="Calibri"/>
          <w:bCs/>
          <w:color w:val="000000" w:themeColor="text1"/>
        </w:rPr>
      </w:pPr>
    </w:p>
    <w:p w14:paraId="7356A8F7" w14:textId="77777777" w:rsidR="0044541D" w:rsidRDefault="0044541D" w:rsidP="00363681">
      <w:pPr>
        <w:spacing w:before="0" w:after="0"/>
        <w:contextualSpacing/>
        <w:jc w:val="both"/>
        <w:rPr>
          <w:rFonts w:ascii="Calibri" w:hAnsi="Calibri" w:cs="Calibri"/>
          <w:bCs/>
          <w:color w:val="000000" w:themeColor="text1"/>
        </w:rPr>
      </w:pPr>
      <w:del w:id="100" w:author="Amy Kim" w:date="2019-07-22T14:06:00Z">
        <w:r w:rsidDel="00F001A3">
          <w:rPr>
            <w:rFonts w:ascii="Calibri" w:hAnsi="Calibri" w:cs="Calibri"/>
            <w:bCs/>
            <w:color w:val="000000" w:themeColor="text1"/>
          </w:rPr>
          <w:br w:type="page"/>
        </w:r>
      </w:del>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459E3283" w14:textId="0497EE7A" w:rsidR="0044541D" w:rsidRPr="00BA1B0F" w:rsidDel="00F001A3" w:rsidRDefault="00F001A3" w:rsidP="00363681">
      <w:pPr>
        <w:spacing w:before="0" w:after="0"/>
        <w:contextualSpacing/>
        <w:jc w:val="both"/>
        <w:rPr>
          <w:del w:id="101" w:author="Amy Kim" w:date="2019-07-22T14:07:00Z"/>
          <w:rFonts w:ascii="Calibri" w:hAnsi="Calibri" w:cs="Calibri"/>
        </w:rPr>
      </w:pPr>
      <w:ins w:id="102" w:author="Amy Kim" w:date="2019-07-22T14:07:00Z">
        <w:r>
          <w:rPr>
            <w:rFonts w:ascii="Calibri" w:hAnsi="Calibri" w:cs="Calibri"/>
            <w:b/>
            <w:bCs/>
            <w:noProof/>
            <w:color w:val="2F5496"/>
            <w:sz w:val="36"/>
            <w:szCs w:val="36"/>
          </w:rPr>
          <w:drawing>
            <wp:anchor distT="0" distB="0" distL="114300" distR="114300" simplePos="0" relativeHeight="251654656"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ins>
      <w:del w:id="103" w:author="Amy Kim" w:date="2019-07-22T14:07:00Z">
        <w:r w:rsidR="0044541D" w:rsidDel="00F001A3">
          <w:rPr>
            <w:rFonts w:ascii="Calibri" w:hAnsi="Calibri" w:cs="Calibri"/>
            <w:b/>
            <w:bCs/>
            <w:noProof/>
            <w:color w:val="2F5496"/>
            <w:sz w:val="36"/>
            <w:szCs w:val="36"/>
          </w:rPr>
          <mc:AlternateContent>
            <mc:Choice Requires="wpg">
              <w:drawing>
                <wp:anchor distT="0" distB="0" distL="114300" distR="114300" simplePos="0" relativeHeight="251654656" behindDoc="0" locked="0" layoutInCell="1" allowOverlap="1" wp14:anchorId="29199A95" wp14:editId="72E793B2">
                  <wp:simplePos x="0" y="0"/>
                  <wp:positionH relativeFrom="column">
                    <wp:posOffset>-205273</wp:posOffset>
                  </wp:positionH>
                  <wp:positionV relativeFrom="paragraph">
                    <wp:posOffset>391886</wp:posOffset>
                  </wp:positionV>
                  <wp:extent cx="6485890" cy="4945017"/>
                  <wp:effectExtent l="0" t="0" r="3810" b="0"/>
                  <wp:wrapThrough wrapText="bothSides">
                    <wp:wrapPolygon edited="0">
                      <wp:start x="0" y="0"/>
                      <wp:lineTo x="0" y="21525"/>
                      <wp:lineTo x="21570" y="21525"/>
                      <wp:lineTo x="2157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6485890" cy="4319905"/>
                            <a:chOff x="0" y="0"/>
                            <a:chExt cx="6485890" cy="4319905"/>
                          </a:xfrm>
                        </wpg:grpSpPr>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485890" cy="4319905"/>
                            </a:xfrm>
                            <a:prstGeom prst="rect">
                              <a:avLst/>
                            </a:prstGeom>
                          </pic:spPr>
                        </pic:pic>
                      </wpg:wgp>
                    </a:graphicData>
                  </a:graphic>
                </wp:anchor>
              </w:drawing>
            </mc:Choice>
            <mc:Fallback>
              <w:pict>
                <v:group w14:anchorId="72F1E026" id="Group 14" o:spid="_x0000_s1026" style="position:absolute;margin-left:-16.15pt;margin-top:30.85pt;width:510.7pt;height:389.35pt;z-index:251654656" coordsize="64858,43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">
                  <v:shape id="Picture 16" o:spid="_x0000_s1027" type="#_x0000_t75" style="position:absolute;width:64858;height:43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">
                    <v:imagedata r:id="rId29" o:title=""/>
                  </v:shape>
                  <w10:wrap type="through"/>
                </v:group>
              </w:pict>
            </mc:Fallback>
          </mc:AlternateContent>
        </w:r>
      </w:del>
    </w:p>
    <w:p w14:paraId="610499F7" w14:textId="77777777" w:rsidR="0044541D" w:rsidRPr="00F001A3" w:rsidRDefault="0044541D" w:rsidP="00363681">
      <w:pPr>
        <w:spacing w:before="0" w:after="0"/>
        <w:contextualSpacing/>
        <w:jc w:val="both"/>
        <w:rPr>
          <w:rFonts w:ascii="Calibri" w:hAnsi="Calibri" w:cs="Calibri"/>
          <w:b/>
          <w:bCs/>
          <w:color w:val="2F5496"/>
          <w:sz w:val="36"/>
          <w:szCs w:val="36"/>
          <w:lang w:val="en"/>
          <w:rPrChange w:id="104" w:author="Amy Kim" w:date="2019-07-22T14:06:00Z">
            <w:rPr>
              <w:rFonts w:ascii="Calibri" w:hAnsi="Calibri" w:cs="Calibri"/>
              <w:b/>
              <w:bCs/>
              <w:color w:val="2F5496"/>
              <w:sz w:val="36"/>
              <w:szCs w:val="36"/>
            </w:rPr>
          </w:rPrChange>
        </w:rPr>
      </w:pPr>
    </w:p>
    <w:p w14:paraId="5CF39009" w14:textId="09720D77" w:rsidR="00F001A3" w:rsidRPr="0040479F" w:rsidRDefault="00F001A3" w:rsidP="00F001A3">
      <w:pPr>
        <w:pStyle w:val="Caption"/>
        <w:rPr>
          <w:ins w:id="105" w:author="Amy Kim" w:date="2019-07-22T14:07:00Z"/>
          <w:rFonts w:ascii="Calibri" w:hAnsi="Calibri" w:cs="Calibri"/>
          <w:b/>
          <w:bCs/>
          <w:noProof/>
          <w:color w:val="2F5496"/>
          <w:sz w:val="36"/>
          <w:szCs w:val="36"/>
        </w:rPr>
      </w:pPr>
      <w:ins w:id="106" w:author="Amy Kim" w:date="2019-07-22T14:07:00Z">
        <w:r>
          <w:t xml:space="preserve">Figure </w:t>
        </w:r>
      </w:ins>
      <w:ins w:id="107" w:author="Amy Kim" w:date="2019-07-22T14:08:00Z">
        <w:r>
          <w:t>9</w:t>
        </w:r>
      </w:ins>
      <w:ins w:id="108" w:author="Amy Kim" w:date="2019-07-22T14:07:00Z">
        <w:r>
          <w:t>: Median Household Income</w:t>
        </w:r>
      </w:ins>
      <w:ins w:id="109" w:author="Amy Kim" w:date="2019-07-22T14:08:00Z">
        <w:r>
          <w:t>s</w:t>
        </w:r>
      </w:ins>
      <w:ins w:id="110" w:author="Amy Kim" w:date="2019-07-22T14:07:00Z">
        <w:r>
          <w:t xml:space="preserve"> </w:t>
        </w:r>
      </w:ins>
      <w:ins w:id="111" w:author="Amy Kim" w:date="2019-07-22T14:08:00Z">
        <w:r>
          <w:t>from</w:t>
        </w:r>
      </w:ins>
      <w:ins w:id="112" w:author="Amy Kim" w:date="2019-07-22T14:07:00Z">
        <w:r>
          <w:t xml:space="preserve"> 1989</w:t>
        </w:r>
      </w:ins>
      <w:ins w:id="113" w:author="Amy Kim" w:date="2019-07-22T14:08:00Z">
        <w:r>
          <w:t>-</w:t>
        </w:r>
      </w:ins>
      <w:ins w:id="114" w:author="Amy Kim" w:date="2019-07-22T14:07:00Z">
        <w:r>
          <w:t xml:space="preserve"> 2017</w:t>
        </w:r>
      </w:ins>
      <w:ins w:id="115" w:author="Amy Kim" w:date="2019-07-22T14:08:00Z">
        <w:r>
          <w:t xml:space="preserve"> </w:t>
        </w:r>
      </w:ins>
      <w:ins w:id="116" w:author="Amy Kim" w:date="2019-07-22T14:07:00Z">
        <w:r>
          <w:t xml:space="preserve">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ins>
      <w:ins w:id="117" w:author="Amy Kim" w:date="2019-07-22T14:09:00Z">
        <w:r>
          <w:rPr>
            <w:rStyle w:val="FootnoteReference"/>
          </w:rPr>
          <w:footnoteReference w:id="81"/>
        </w:r>
      </w:ins>
      <w:ins w:id="119" w:author="Amy Kim" w:date="2019-07-22T14:07:00Z">
        <w:r>
          <w:t xml:space="preserve"> </w:t>
        </w:r>
      </w:ins>
    </w:p>
    <w:p w14:paraId="0893726C" w14:textId="77777777" w:rsidR="0044541D" w:rsidRPr="00F001A3" w:rsidRDefault="0044541D" w:rsidP="00363681">
      <w:pPr>
        <w:spacing w:before="0" w:after="0"/>
        <w:contextualSpacing/>
        <w:jc w:val="both"/>
        <w:rPr>
          <w:rFonts w:ascii="Calibri" w:hAnsi="Calibri" w:cs="Calibri"/>
          <w:b/>
          <w:bCs/>
          <w:color w:val="2F5496"/>
          <w:sz w:val="36"/>
          <w:szCs w:val="36"/>
          <w:lang w:val="en"/>
          <w:rPrChange w:id="120" w:author="Amy Kim" w:date="2019-07-22T14:07:00Z">
            <w:rPr>
              <w:rFonts w:ascii="Calibri" w:hAnsi="Calibri" w:cs="Calibri"/>
              <w:b/>
              <w:bCs/>
              <w:color w:val="2F5496"/>
              <w:sz w:val="36"/>
              <w:szCs w:val="36"/>
            </w:rPr>
          </w:rPrChange>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724DE80B" w14:textId="259D0C32" w:rsidR="0044541D" w:rsidDel="00F001A3" w:rsidRDefault="0044541D" w:rsidP="00363681">
      <w:pPr>
        <w:spacing w:before="0" w:after="0"/>
        <w:contextualSpacing/>
        <w:jc w:val="both"/>
        <w:rPr>
          <w:del w:id="121" w:author="Amy Kim" w:date="2019-07-22T14:09:00Z"/>
          <w:rFonts w:ascii="Calibri" w:hAnsi="Calibri" w:cs="Calibri"/>
          <w:b/>
          <w:bCs/>
          <w:color w:val="2F5496"/>
          <w:sz w:val="36"/>
          <w:szCs w:val="36"/>
        </w:rPr>
      </w:pPr>
    </w:p>
    <w:p w14:paraId="14E9991B" w14:textId="77777777" w:rsidR="00F001A3" w:rsidRDefault="00F001A3" w:rsidP="00363681">
      <w:pPr>
        <w:spacing w:before="0" w:after="0"/>
        <w:contextualSpacing/>
        <w:jc w:val="both"/>
        <w:rPr>
          <w:ins w:id="122" w:author="Amy Kim" w:date="2019-07-22T14:09:00Z"/>
          <w:rFonts w:ascii="Calibri" w:hAnsi="Calibri" w:cs="Calibri"/>
          <w:b/>
          <w:bCs/>
          <w:color w:val="2F5496"/>
          <w:sz w:val="36"/>
          <w:szCs w:val="36"/>
        </w:rPr>
      </w:pPr>
    </w:p>
    <w:p w14:paraId="31CBE728" w14:textId="77777777" w:rsidR="0044541D" w:rsidDel="00F001A3" w:rsidRDefault="0044541D" w:rsidP="00363681">
      <w:pPr>
        <w:spacing w:before="0" w:after="0"/>
        <w:contextualSpacing/>
        <w:jc w:val="both"/>
        <w:rPr>
          <w:del w:id="123" w:author="Amy Kim" w:date="2019-07-22T14:09:00Z"/>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3C4BC0E6"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680"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30">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ins w:id="124" w:author="Amy Kim" w:date="2019-07-22T14:10:00Z"/>
          <w:rFonts w:ascii="Calibri" w:hAnsi="Calibri" w:cs="Calibri"/>
          <w:b/>
          <w:bCs/>
          <w:noProof/>
          <w:color w:val="2F5496"/>
          <w:sz w:val="36"/>
          <w:szCs w:val="36"/>
        </w:rPr>
      </w:pPr>
      <w:ins w:id="125" w:author="Amy Kim" w:date="2019-07-22T14:10:00Z">
        <w:r>
          <w:t>Figure 1</w:t>
        </w:r>
        <w:r>
          <w:t>0</w:t>
        </w:r>
        <w:r>
          <w:t xml:space="preserve">: Percentage of Population Under 18 Below the Poverty Line </w:t>
        </w:r>
        <w:r>
          <w:t>from</w:t>
        </w:r>
        <w:r>
          <w:t xml:space="preserve"> </w:t>
        </w:r>
        <w:r>
          <w:t>1989-</w:t>
        </w:r>
        <w:r>
          <w:t xml:space="preserve">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ins>
      <w:ins w:id="126" w:author="Amy Kim" w:date="2019-07-22T14:11:00Z">
        <w:r>
          <w:rPr>
            <w:rStyle w:val="FootnoteReference"/>
          </w:rPr>
          <w:footnoteReference w:id="82"/>
        </w:r>
      </w:ins>
      <w:ins w:id="128" w:author="Amy Kim" w:date="2019-07-22T14:10:00Z">
        <w:r>
          <w:t xml:space="preserve"> </w:t>
        </w:r>
      </w:ins>
    </w:p>
    <w:p w14:paraId="04D33463" w14:textId="4C1C4B45" w:rsidR="0044541D" w:rsidRDefault="0044541D" w:rsidP="00363681">
      <w:pPr>
        <w:spacing w:before="0" w:after="0"/>
        <w:contextualSpacing/>
        <w:jc w:val="both"/>
        <w:rPr>
          <w:rFonts w:ascii="Calibri" w:hAnsi="Calibri" w:cs="Calibri"/>
          <w:b/>
          <w:bCs/>
          <w:color w:val="2F5496"/>
          <w:sz w:val="36"/>
          <w:szCs w:val="36"/>
        </w:rPr>
      </w:pPr>
      <w:del w:id="129" w:author="Amy Kim" w:date="2019-07-22T14:10:00Z">
        <w:r w:rsidDel="00F001A3">
          <w:rPr>
            <w:noProof/>
          </w:rPr>
          <mc:AlternateContent>
            <mc:Choice Requires="wps">
              <w:drawing>
                <wp:anchor distT="0" distB="0" distL="114300" distR="114300" simplePos="0" relativeHeight="251656704" behindDoc="0" locked="0" layoutInCell="1" allowOverlap="1" wp14:anchorId="3D5A0DF8" wp14:editId="340F504C">
                  <wp:simplePos x="0" y="0"/>
                  <wp:positionH relativeFrom="column">
                    <wp:posOffset>-19050</wp:posOffset>
                  </wp:positionH>
                  <wp:positionV relativeFrom="paragraph">
                    <wp:posOffset>4030345</wp:posOffset>
                  </wp:positionV>
                  <wp:extent cx="5943600" cy="541020"/>
                  <wp:effectExtent l="0" t="0" r="0" b="5080"/>
                  <wp:wrapThrough wrapText="bothSides">
                    <wp:wrapPolygon edited="0">
                      <wp:start x="0" y="0"/>
                      <wp:lineTo x="0" y="21296"/>
                      <wp:lineTo x="21554" y="21296"/>
                      <wp:lineTo x="21554"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5943600" cy="541020"/>
                          </a:xfrm>
                          <a:prstGeom prst="rect">
                            <a:avLst/>
                          </a:prstGeom>
                          <a:solidFill>
                            <a:prstClr val="white"/>
                          </a:solidFill>
                          <a:ln>
                            <a:noFill/>
                          </a:ln>
                        </wps:spPr>
                        <wps:txbx>
                          <w:txbxContent>
                            <w:p w14:paraId="0AED29C6" w14:textId="77777777" w:rsidR="000C0199" w:rsidRPr="0040479F" w:rsidRDefault="000C0199" w:rsidP="0044541D">
                              <w:pPr>
                                <w:pStyle w:val="Caption"/>
                                <w:rPr>
                                  <w:rFonts w:ascii="Calibri" w:hAnsi="Calibri" w:cs="Calibri"/>
                                  <w:b/>
                                  <w:bCs/>
                                  <w:noProof/>
                                  <w:color w:val="2F5496"/>
                                  <w:sz w:val="36"/>
                                  <w:szCs w:val="36"/>
                                </w:rPr>
                              </w:pPr>
                              <w:r>
                                <w:t xml:space="preserve">Figure 12: Percentage of Population Under 18 Below the Poverty Line in 1989, 2000, 2010, and 2017, weighted by 1990, 2000, 2010 Census Bureau Population and 2013-2017 ACS Population estimates respectively,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 xml:space="preserve">been adjusted for inflation. </w:t>
                              </w:r>
                            </w:p>
                            <w:p w14:paraId="47684CB9" w14:textId="77777777" w:rsidR="000C0199" w:rsidRPr="008256DC" w:rsidRDefault="000C0199" w:rsidP="0044541D">
                              <w:pPr>
                                <w:pStyle w:val="Caption"/>
                                <w:rPr>
                                  <w:rFonts w:ascii="Calibri" w:hAnsi="Calibri" w:cs="Calibri"/>
                                  <w:b/>
                                  <w:bCs/>
                                  <w:noProof/>
                                  <w:color w:val="2F5496"/>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A0DF8" id="Text Box 52" o:spid="_x0000_s1027" type="#_x0000_t202" style="position:absolute;left:0;text-align:left;margin-left:-1.5pt;margin-top:317.35pt;width:468pt;height:42.6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" stroked="f">
                  <v:textbox inset="0,0,0,0">
                    <w:txbxContent>
                      <w:p w14:paraId="0AED29C6" w14:textId="77777777" w:rsidR="000C0199" w:rsidRPr="0040479F" w:rsidRDefault="000C0199" w:rsidP="0044541D">
                        <w:pPr>
                          <w:pStyle w:val="Caption"/>
                          <w:rPr>
                            <w:rFonts w:ascii="Calibri" w:hAnsi="Calibri" w:cs="Calibri"/>
                            <w:b/>
                            <w:bCs/>
                            <w:noProof/>
                            <w:color w:val="2F5496"/>
                            <w:sz w:val="36"/>
                            <w:szCs w:val="36"/>
                          </w:rPr>
                        </w:pPr>
                        <w:r>
                          <w:t xml:space="preserve">Figure 12: Percentage of Population Under 18 Below the Poverty Line in 1989, 2000, 2010, and 2017, weighted by 1990, 2000, 2010 Census Bureau Population and 2013-2017 ACS Population estimates respectively,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 xml:space="preserve">been adjusted for inflation. </w:t>
                        </w:r>
                      </w:p>
                      <w:p w14:paraId="47684CB9" w14:textId="77777777" w:rsidR="000C0199" w:rsidRPr="008256DC" w:rsidRDefault="000C0199" w:rsidP="0044541D">
                        <w:pPr>
                          <w:pStyle w:val="Caption"/>
                          <w:rPr>
                            <w:rFonts w:ascii="Calibri" w:hAnsi="Calibri" w:cs="Calibri"/>
                            <w:b/>
                            <w:bCs/>
                            <w:noProof/>
                            <w:color w:val="2F5496"/>
                            <w:sz w:val="36"/>
                            <w:szCs w:val="36"/>
                          </w:rPr>
                        </w:pPr>
                      </w:p>
                    </w:txbxContent>
                  </v:textbox>
                  <w10:wrap type="through"/>
                </v:shape>
              </w:pict>
            </mc:Fallback>
          </mc:AlternateContent>
        </w:r>
      </w:del>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F001A3" w:rsidRDefault="0044541D" w:rsidP="00363681">
      <w:pPr>
        <w:spacing w:before="0" w:after="0"/>
        <w:contextualSpacing/>
        <w:jc w:val="both"/>
        <w:rPr>
          <w:rFonts w:ascii="Calibri" w:hAnsi="Calibri" w:cs="Calibri"/>
          <w:b/>
          <w:bCs/>
          <w:color w:val="2F5496"/>
          <w:sz w:val="36"/>
          <w:szCs w:val="36"/>
          <w:lang w:val="en"/>
          <w:rPrChange w:id="130" w:author="Amy Kim" w:date="2019-07-22T14:11:00Z">
            <w:rPr>
              <w:rFonts w:ascii="Calibri" w:hAnsi="Calibri" w:cs="Calibri"/>
              <w:b/>
              <w:bCs/>
              <w:color w:val="2F5496"/>
              <w:sz w:val="36"/>
              <w:szCs w:val="36"/>
            </w:rPr>
          </w:rPrChange>
        </w:rPr>
      </w:pPr>
    </w:p>
    <w:p w14:paraId="3F38BCB0" w14:textId="572E9C44" w:rsidR="0044541D" w:rsidRDefault="0044541D" w:rsidP="00363681">
      <w:pPr>
        <w:spacing w:before="0" w:after="0"/>
        <w:contextualSpacing/>
        <w:jc w:val="both"/>
        <w:rPr>
          <w:rFonts w:ascii="Calibri" w:hAnsi="Calibri" w:cs="Calibri"/>
          <w:b/>
          <w:bCs/>
          <w:color w:val="2F5496"/>
          <w:sz w:val="36"/>
          <w:szCs w:val="36"/>
        </w:rPr>
      </w:pPr>
    </w:p>
    <w:p w14:paraId="289D4CD6" w14:textId="5994F725"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t>The Opportu</w:t>
      </w:r>
      <w:r w:rsidR="006F5764">
        <w:rPr>
          <w:rFonts w:ascii="Calibri" w:hAnsi="Calibri" w:cs="Calibri"/>
          <w:b/>
          <w:bCs/>
          <w:color w:val="2F5496"/>
          <w:sz w:val="36"/>
          <w:szCs w:val="36"/>
        </w:rPr>
        <w:t>nity to Increase Racial Equity</w:t>
      </w:r>
      <w:r>
        <w:rPr>
          <w:rFonts w:ascii="Calibri" w:hAnsi="Calibri" w:cs="Calibri"/>
          <w:b/>
          <w:bCs/>
          <w:color w:val="2F5496"/>
          <w:sz w:val="36"/>
          <w:szCs w:val="36"/>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ins w:id="131" w:author="Amy Kim" w:date="2019-07-22T14:11:00Z">
        <w:r>
          <w:rPr>
            <w:rFonts w:ascii="Calibri" w:hAnsi="Calibri" w:cs="Calibri"/>
            <w:noProof/>
          </w:rPr>
          <w:drawing>
            <wp:anchor distT="0" distB="0" distL="114300" distR="114300" simplePos="0" relativeHeight="251652608"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ins>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ins w:id="132" w:author="Amy Kim" w:date="2019-07-22T14:13:00Z"/>
          <w:rFonts w:ascii="Calibri" w:hAnsi="Calibri" w:cs="Calibri"/>
          <w:noProof/>
        </w:rPr>
      </w:pPr>
      <w:ins w:id="133" w:author="Amy Kim" w:date="2019-07-22T14:13:00Z">
        <w:r>
          <w:t xml:space="preserve">Figure </w:t>
        </w:r>
      </w:ins>
      <w:ins w:id="134" w:author="Amy Kim" w:date="2019-07-22T14:16:00Z">
        <w:r>
          <w:t>11</w:t>
        </w:r>
      </w:ins>
      <w:ins w:id="135" w:author="Amy Kim" w:date="2019-07-22T14:13:00Z">
        <w:r>
          <w:t>: Average Unemployment Rate over 2013-2017 of counties in the Black Rural South, Rural counties not in the South, Metro counties in the South, Southern counties, and the entire USA</w:t>
        </w:r>
      </w:ins>
      <w:ins w:id="136" w:author="Amy Kim" w:date="2019-07-22T14:45:00Z">
        <w:r>
          <w:t xml:space="preserve">. </w:t>
        </w:r>
      </w:ins>
      <w:ins w:id="137" w:author="Amy Kim" w:date="2019-07-22T14:13:00Z">
        <w:r>
          <w:t xml:space="preserve">Note that the White unemployment </w:t>
        </w:r>
        <w:r>
          <w:lastRenderedPageBreak/>
          <w:t>rate in the Southern Metro, not included in this figure, is 5.1</w:t>
        </w:r>
      </w:ins>
      <w:ins w:id="138" w:author="Amy Kim" w:date="2019-07-22T14:15:00Z">
        <w:r>
          <w:t xml:space="preserve"> percent</w:t>
        </w:r>
      </w:ins>
      <w:ins w:id="139" w:author="Amy Kim" w:date="2019-07-22T14:13:00Z">
        <w:r>
          <w:t>, just slightly below the White unemployment rate across the USA.</w:t>
        </w:r>
      </w:ins>
      <w:ins w:id="140" w:author="Amy Kim" w:date="2019-07-22T14:15:00Z">
        <w:r w:rsidRPr="00F001A3">
          <w:rPr>
            <w:rStyle w:val="FootnoteReference"/>
          </w:rPr>
          <w:t xml:space="preserve"> </w:t>
        </w:r>
        <w:r>
          <w:rPr>
            <w:rStyle w:val="FootnoteReference"/>
          </w:rPr>
          <w:footnoteReference w:id="83"/>
        </w:r>
      </w:ins>
      <w:ins w:id="143" w:author="Amy Kim" w:date="2019-07-22T14:13:00Z">
        <w:r>
          <w:t xml:space="preserve"> </w:t>
        </w:r>
      </w:ins>
    </w:p>
    <w:p w14:paraId="2DAFDF12" w14:textId="588F793F" w:rsidR="0044541D" w:rsidRPr="00BA1B0F" w:rsidRDefault="0044541D" w:rsidP="00363681">
      <w:pPr>
        <w:spacing w:before="0" w:after="0"/>
        <w:contextualSpacing/>
        <w:jc w:val="both"/>
        <w:rPr>
          <w:rFonts w:ascii="Calibri" w:hAnsi="Calibri" w:cs="Calibri"/>
        </w:rPr>
      </w:pPr>
    </w:p>
    <w:p w14:paraId="744880A2" w14:textId="607C7088" w:rsidR="0044541D" w:rsidRPr="00BA1B0F" w:rsidDel="00F001A3" w:rsidRDefault="0044541D" w:rsidP="00363681">
      <w:pPr>
        <w:spacing w:before="0" w:after="0"/>
        <w:contextualSpacing/>
        <w:jc w:val="both"/>
        <w:rPr>
          <w:del w:id="144" w:author="Amy Kim" w:date="2019-07-22T14:15:00Z"/>
          <w:rFonts w:ascii="Calibri" w:hAnsi="Calibri" w:cs="Calibri"/>
        </w:rPr>
      </w:pPr>
      <w:del w:id="145" w:author="Amy Kim" w:date="2019-07-22T14:11:00Z">
        <w:r w:rsidDel="00F001A3">
          <w:rPr>
            <w:rFonts w:ascii="Calibri" w:hAnsi="Calibri" w:cs="Calibri"/>
            <w:noProof/>
          </w:rPr>
          <mc:AlternateContent>
            <mc:Choice Requires="wpg">
              <w:drawing>
                <wp:anchor distT="0" distB="0" distL="114300" distR="114300" simplePos="0" relativeHeight="251652608" behindDoc="0" locked="0" layoutInCell="1" allowOverlap="1" wp14:anchorId="221248C0" wp14:editId="6794C307">
                  <wp:simplePos x="0" y="0"/>
                  <wp:positionH relativeFrom="column">
                    <wp:posOffset>-271145</wp:posOffset>
                  </wp:positionH>
                  <wp:positionV relativeFrom="paragraph">
                    <wp:posOffset>0</wp:posOffset>
                  </wp:positionV>
                  <wp:extent cx="6479540" cy="5038090"/>
                  <wp:effectExtent l="0" t="0" r="0" b="3810"/>
                  <wp:wrapTopAndBottom/>
                  <wp:docPr id="17" name="Group 17"/>
                  <wp:cNvGraphicFramePr/>
                  <a:graphic xmlns:a="http://schemas.openxmlformats.org/drawingml/2006/main">
                    <a:graphicData uri="http://schemas.microsoft.com/office/word/2010/wordprocessingGroup">
                      <wpg:wgp>
                        <wpg:cNvGrpSpPr/>
                        <wpg:grpSpPr>
                          <a:xfrm>
                            <a:off x="0" y="0"/>
                            <a:ext cx="6479540" cy="4319409"/>
                            <a:chOff x="0" y="106"/>
                            <a:chExt cx="6479540" cy="4319693"/>
                          </a:xfrm>
                        </wpg:grpSpPr>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FC19AD" id="Group 17" o:spid="_x0000_s1026" style="position:absolute;margin-left:-21.35pt;margin-top:0;width:510.2pt;height:396.7pt;z-index:251652608;mso-width-relative:margin;mso-height-relative:margin" coordorigin=",1" coordsize="64795,43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">
                  <v:shape id="Picture 21" o:spid="_x0000_s1027" type="#_x0000_t75" style="position:absolute;width:64795;height:43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">
                    <v:imagedata r:id="rId32" o:title=""/>
                  </v:shape>
                  <w10:wrap type="topAndBottom"/>
                </v:group>
              </w:pict>
            </mc:Fallback>
          </mc:AlternateContent>
        </w:r>
      </w:del>
    </w:p>
    <w:p w14:paraId="1C7BBD2A" w14:textId="77777777" w:rsidR="0044541D" w:rsidDel="00F001A3" w:rsidRDefault="0044541D" w:rsidP="00363681">
      <w:pPr>
        <w:spacing w:before="0" w:after="0"/>
        <w:contextualSpacing/>
        <w:jc w:val="both"/>
        <w:rPr>
          <w:del w:id="146" w:author="Amy Kim" w:date="2019-07-22T14:15:00Z"/>
          <w:rFonts w:ascii="Calibri" w:hAnsi="Calibri" w:cs="Calibri"/>
        </w:rPr>
      </w:pPr>
    </w:p>
    <w:p w14:paraId="5214C6E7" w14:textId="77777777" w:rsidR="0044541D" w:rsidDel="00F001A3" w:rsidRDefault="0044541D" w:rsidP="00363681">
      <w:pPr>
        <w:spacing w:before="0" w:after="0"/>
        <w:contextualSpacing/>
        <w:jc w:val="both"/>
        <w:rPr>
          <w:del w:id="147" w:author="Amy Kim" w:date="2019-07-22T14:15:00Z"/>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ins w:id="148" w:author="Amy Kim" w:date="2019-07-22T14:19:00Z">
        <w:r>
          <w:rPr>
            <w:rFonts w:ascii="Calibri" w:hAnsi="Calibri" w:cs="Calibri"/>
            <w:b/>
            <w:bCs/>
            <w:noProof/>
            <w:color w:val="2F5496"/>
            <w:sz w:val="36"/>
            <w:szCs w:val="36"/>
          </w:rPr>
          <w:drawing>
            <wp:anchor distT="0" distB="0" distL="114300" distR="114300" simplePos="0" relativeHeight="251660800" behindDoc="0" locked="0" layoutInCell="1" allowOverlap="1" wp14:anchorId="2DBD06E9" wp14:editId="292230E2">
              <wp:simplePos x="0" y="0"/>
              <wp:positionH relativeFrom="column">
                <wp:posOffset>109520</wp:posOffset>
              </wp:positionH>
              <wp:positionV relativeFrom="paragraph">
                <wp:posOffset>1011185</wp:posOffset>
              </wp:positionV>
              <wp:extent cx="5943600" cy="4351020"/>
              <wp:effectExtent l="0" t="0" r="0" b="5080"/>
              <wp:wrapThrough wrapText="bothSides">
                <wp:wrapPolygon edited="0">
                  <wp:start x="0" y="0"/>
                  <wp:lineTo x="0" y="21562"/>
                  <wp:lineTo x="21554" y="21562"/>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anchor>
          </w:drawing>
        </w:r>
      </w:ins>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ins w:id="149" w:author="Amy Kim" w:date="2019-07-22T14:19:00Z"/>
          <w:rFonts w:ascii="Calibri" w:hAnsi="Calibri" w:cs="Calibri"/>
          <w:b/>
          <w:bCs/>
          <w:noProof/>
          <w:color w:val="2F5496"/>
          <w:sz w:val="36"/>
          <w:szCs w:val="36"/>
        </w:rPr>
      </w:pPr>
    </w:p>
    <w:p w14:paraId="2D8BF3AE" w14:textId="264117AA" w:rsidR="0044541D" w:rsidRDefault="0044541D" w:rsidP="00363681">
      <w:pPr>
        <w:spacing w:before="0" w:after="0"/>
        <w:contextualSpacing/>
        <w:jc w:val="both"/>
        <w:rPr>
          <w:rFonts w:ascii="Calibri" w:hAnsi="Calibri" w:cs="Calibri"/>
          <w:bCs/>
          <w:color w:val="000000" w:themeColor="text1"/>
        </w:rPr>
      </w:pPr>
      <w:del w:id="150" w:author="Amy Kim" w:date="2019-07-22T14:19:00Z">
        <w:r w:rsidDel="00F001A3">
          <w:rPr>
            <w:rFonts w:ascii="Calibri" w:hAnsi="Calibri" w:cs="Calibri"/>
            <w:b/>
            <w:bCs/>
            <w:noProof/>
            <w:color w:val="2F5496"/>
            <w:sz w:val="36"/>
            <w:szCs w:val="36"/>
          </w:rPr>
          <w:lastRenderedPageBreak/>
          <mc:AlternateContent>
            <mc:Choice Requires="wpg">
              <w:drawing>
                <wp:anchor distT="0" distB="0" distL="114300" distR="114300" simplePos="0" relativeHeight="251660800" behindDoc="0" locked="0" layoutInCell="1" allowOverlap="1" wp14:anchorId="1AB5A7B1" wp14:editId="28405A09">
                  <wp:simplePos x="0" y="0"/>
                  <wp:positionH relativeFrom="column">
                    <wp:posOffset>18415</wp:posOffset>
                  </wp:positionH>
                  <wp:positionV relativeFrom="paragraph">
                    <wp:posOffset>102637</wp:posOffset>
                  </wp:positionV>
                  <wp:extent cx="5990253" cy="5075633"/>
                  <wp:effectExtent l="0" t="0" r="4445" b="4445"/>
                  <wp:wrapThrough wrapText="bothSides">
                    <wp:wrapPolygon edited="0">
                      <wp:start x="0" y="0"/>
                      <wp:lineTo x="0" y="18538"/>
                      <wp:lineTo x="92" y="21565"/>
                      <wp:lineTo x="21570" y="21565"/>
                      <wp:lineTo x="21570" y="18646"/>
                      <wp:lineTo x="21479" y="0"/>
                      <wp:lineTo x="0" y="0"/>
                    </wp:wrapPolygon>
                  </wp:wrapThrough>
                  <wp:docPr id="43" name="Group 43"/>
                  <wp:cNvGraphicFramePr/>
                  <a:graphic xmlns:a="http://schemas.openxmlformats.org/drawingml/2006/main">
                    <a:graphicData uri="http://schemas.microsoft.com/office/word/2010/wordprocessingGroup">
                      <wpg:wgp>
                        <wpg:cNvGrpSpPr/>
                        <wpg:grpSpPr>
                          <a:xfrm>
                            <a:off x="0" y="0"/>
                            <a:ext cx="5943600" cy="4351020"/>
                            <a:chOff x="0" y="0"/>
                            <a:chExt cx="5943600" cy="4351020"/>
                          </a:xfrm>
                        </wpg:grpSpPr>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wpg:wgp>
                    </a:graphicData>
                  </a:graphic>
                </wp:anchor>
              </w:drawing>
            </mc:Choice>
            <mc:Fallback>
              <w:pict>
                <v:group w14:anchorId="28A5F496" id="Group 43" o:spid="_x0000_s1026" style="position:absolute;margin-left:1.45pt;margin-top:8.1pt;width:471.65pt;height:399.65pt;z-index:251660800" coordsize="59436,43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">
                  <v:shape id="Picture 41" o:spid="_x0000_s1027" type="#_x0000_t75" style="position:absolute;width:59436;height:43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">
                    <v:imagedata r:id="rId34" o:title=""/>
                  </v:shape>
                  <w10:wrap type="through"/>
                </v:group>
              </w:pict>
            </mc:Fallback>
          </mc:AlternateContent>
        </w:r>
      </w:del>
    </w:p>
    <w:p w14:paraId="03F3A2CB" w14:textId="2765CE14" w:rsidR="00F001A3" w:rsidRPr="00D8257A" w:rsidRDefault="00F001A3" w:rsidP="00F001A3">
      <w:pPr>
        <w:pStyle w:val="Caption"/>
        <w:rPr>
          <w:ins w:id="151" w:author="Amy Kim" w:date="2019-07-22T14:19:00Z"/>
        </w:rPr>
      </w:pPr>
      <w:ins w:id="152" w:author="Amy Kim" w:date="2019-07-22T14:19:00Z">
        <w:r>
          <w:t xml:space="preserve">Figure </w:t>
        </w:r>
      </w:ins>
      <w:ins w:id="153" w:author="Amy Kim" w:date="2019-07-22T14:20:00Z">
        <w:r>
          <w:t>12</w:t>
        </w:r>
      </w:ins>
      <w:ins w:id="154" w:author="Amy Kim" w:date="2019-07-22T14:19:00Z">
        <w:r>
          <w:t xml:space="preserve">: Median Earnings in the Past 12 Months among Population 16 Years and Older with Earnings in the Past 12 Months, Averaged over 2013-2017. Data is for counties in the Black Rural South, Rural counties not in the South, Metro counties in the South, Southern counties, and the entire USA. Note that the Median Earnings for Whites in the South Metro, not included in this graph, are </w:t>
        </w:r>
        <w:r w:rsidRPr="00D8257A">
          <w:t>$38,576</w:t>
        </w:r>
        <w:r>
          <w:t>.</w:t>
        </w:r>
      </w:ins>
      <w:ins w:id="155" w:author="Amy Kim" w:date="2019-07-22T14:20:00Z">
        <w:r>
          <w:rPr>
            <w:rStyle w:val="FootnoteReference"/>
          </w:rPr>
          <w:footnoteReference w:id="84"/>
        </w:r>
      </w:ins>
    </w:p>
    <w:p w14:paraId="34B8FD7E" w14:textId="77777777" w:rsidR="00F001A3" w:rsidRPr="00B34DBB" w:rsidRDefault="00F001A3" w:rsidP="00F001A3">
      <w:pPr>
        <w:pStyle w:val="Caption"/>
        <w:rPr>
          <w:ins w:id="159" w:author="Amy Kim" w:date="2019-07-22T14:19:00Z"/>
          <w:rFonts w:ascii="Calibri" w:hAnsi="Calibri" w:cs="Calibri"/>
          <w:b/>
          <w:bCs/>
          <w:noProof/>
          <w:color w:val="2F5496"/>
          <w:sz w:val="36"/>
          <w:szCs w:val="36"/>
        </w:rPr>
      </w:pPr>
    </w:p>
    <w:p w14:paraId="6D102390" w14:textId="77777777" w:rsidR="0044541D" w:rsidRPr="00F001A3" w:rsidRDefault="0044541D" w:rsidP="00363681">
      <w:pPr>
        <w:spacing w:before="0" w:after="0"/>
        <w:contextualSpacing/>
        <w:jc w:val="both"/>
        <w:rPr>
          <w:rFonts w:ascii="Calibri" w:hAnsi="Calibri" w:cs="Calibri"/>
          <w:b/>
          <w:bCs/>
          <w:color w:val="2F5496"/>
          <w:sz w:val="36"/>
          <w:szCs w:val="36"/>
          <w:lang w:val="en"/>
          <w:rPrChange w:id="160" w:author="Amy Kim" w:date="2019-07-22T14:19:00Z">
            <w:rPr>
              <w:rFonts w:ascii="Calibri" w:hAnsi="Calibri" w:cs="Calibri"/>
              <w:b/>
              <w:bCs/>
              <w:color w:val="2F5496"/>
              <w:sz w:val="36"/>
              <w:szCs w:val="36"/>
            </w:rPr>
          </w:rPrChange>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5"/>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w:t>
      </w:r>
      <w:proofErr w:type="gramStart"/>
      <w:r>
        <w:rPr>
          <w:rFonts w:ascii="Calibri Light" w:hAnsi="Calibri Light" w:cs="Calibri Light"/>
        </w:rPr>
        <w:t>Also</w:t>
      </w:r>
      <w:proofErr w:type="gramEnd"/>
      <w:r>
        <w:rPr>
          <w:rFonts w:ascii="Calibri Light" w:hAnsi="Calibri Light" w:cs="Calibri Light"/>
        </w:rPr>
        <w:t xml:space="preserve">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p>
    <w:p w14:paraId="77286033" w14:textId="77777777" w:rsidR="0044541D" w:rsidRDefault="0044541D" w:rsidP="00363681">
      <w:pPr>
        <w:keepNext/>
        <w:spacing w:before="0" w:after="0"/>
        <w:contextualSpacing/>
        <w:jc w:val="both"/>
      </w:pPr>
      <w:r w:rsidRPr="000168B5">
        <w:rPr>
          <w:rFonts w:ascii="Calibri Light" w:hAnsi="Calibri Light" w:cs="Calibri Light"/>
          <w:noProof/>
        </w:rPr>
        <w:lastRenderedPageBreak/>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77777777" w:rsidR="0044541D" w:rsidRDefault="0044541D" w:rsidP="00363681">
      <w:pPr>
        <w:spacing w:before="0" w:after="0"/>
        <w:contextualSpacing/>
        <w:jc w:val="both"/>
        <w:rPr>
          <w:rFonts w:ascii="Calibri" w:hAnsi="Calibri" w:cs="Calibri"/>
          <w:b/>
          <w:bCs/>
          <w:color w:val="2F5496"/>
          <w:sz w:val="36"/>
          <w:szCs w:val="36"/>
        </w:rPr>
      </w:pPr>
    </w:p>
    <w:p w14:paraId="429F2E6B" w14:textId="77777777" w:rsidR="0044541D" w:rsidRDefault="0044541D" w:rsidP="00363681">
      <w:pPr>
        <w:spacing w:before="0" w:after="0"/>
        <w:contextualSpacing/>
        <w:jc w:val="both"/>
        <w:rPr>
          <w:rFonts w:ascii="Calibri" w:hAnsi="Calibri" w:cs="Calibri"/>
        </w:rPr>
      </w:pPr>
      <w:r>
        <w:rPr>
          <w:noProof/>
        </w:rPr>
        <w:lastRenderedPageBreak/>
        <mc:AlternateContent>
          <mc:Choice Requires="wps">
            <w:drawing>
              <wp:anchor distT="0" distB="0" distL="114300" distR="114300" simplePos="0" relativeHeight="251662848" behindDoc="0" locked="0" layoutInCell="1" allowOverlap="1" wp14:anchorId="47C96C5F" wp14:editId="154F6383">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77777777" w:rsidR="000C0199" w:rsidRPr="00E34AAE" w:rsidRDefault="000C0199" w:rsidP="0044541D">
                            <w:pPr>
                              <w:pStyle w:val="Caption"/>
                            </w:pPr>
                            <w:r>
                              <w:t>Figure 13: Percentage of Population for which Poverty Status is Determined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Poverty Rate among Whites in the Southern Metro counties, omitted from this graph, is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96C5F" id="Text Box 62" o:spid="_x0000_s1028" type="#_x0000_t202" style="position:absolute;left:0;text-align:left;margin-left:0;margin-top:315.6pt;width:468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J2wLgIAAGY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" stroked="f">
                <v:textbox style="mso-fit-shape-to-text:t" inset="0,0,0,0">
                  <w:txbxContent>
                    <w:p w14:paraId="4A65DC67" w14:textId="77777777" w:rsidR="000C0199" w:rsidRPr="00E34AAE" w:rsidRDefault="000C0199" w:rsidP="0044541D">
                      <w:pPr>
                        <w:pStyle w:val="Caption"/>
                      </w:pPr>
                      <w:r>
                        <w:t>Figure 13: Percentage of Population for which Poverty Status is Determined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Poverty Rate among Whites in the Southern Metro counties, omitted from this graph, is 10%.</w:t>
                      </w:r>
                    </w:p>
                  </w:txbxContent>
                </v:textbox>
                <w10:wrap type="through"/>
              </v:shape>
            </w:pict>
          </mc:Fallback>
        </mc:AlternateContent>
      </w:r>
      <w:r>
        <w:rPr>
          <w:rFonts w:ascii="Calibri" w:hAnsi="Calibri" w:cs="Calibri"/>
          <w:noProof/>
        </w:rPr>
        <w:drawing>
          <wp:anchor distT="0" distB="0" distL="114300" distR="114300" simplePos="0" relativeHeight="251661824" behindDoc="0" locked="0" layoutInCell="1" allowOverlap="1" wp14:anchorId="21A95AC1" wp14:editId="790B607F">
            <wp:simplePos x="0" y="0"/>
            <wp:positionH relativeFrom="column">
              <wp:posOffset>0</wp:posOffset>
            </wp:positionH>
            <wp:positionV relativeFrom="paragraph">
              <wp:posOffset>311</wp:posOffset>
            </wp:positionV>
            <wp:extent cx="5943600" cy="3950970"/>
            <wp:effectExtent l="0" t="0" r="0" b="0"/>
            <wp:wrapThrough wrapText="bothSides">
              <wp:wrapPolygon edited="0">
                <wp:start x="0" y="0"/>
                <wp:lineTo x="0" y="21524"/>
                <wp:lineTo x="21554" y="21524"/>
                <wp:lineTo x="2155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RDefault="0044541D" w:rsidP="00363681">
      <w:pPr>
        <w:spacing w:before="0" w:after="0"/>
        <w:contextualSpacing/>
        <w:jc w:val="both"/>
        <w:rPr>
          <w:rFonts w:ascii="Calibri" w:hAnsi="Calibri" w:cs="Calibri"/>
          <w:b/>
          <w:bCs/>
          <w:color w:val="2F5496"/>
          <w:sz w:val="36"/>
          <w:szCs w:val="36"/>
        </w:rPr>
      </w:pPr>
    </w:p>
    <w:p w14:paraId="16EF7F65" w14:textId="77777777" w:rsidR="0044541D" w:rsidRDefault="0044541D" w:rsidP="00363681">
      <w:pPr>
        <w:spacing w:before="0" w:after="0"/>
        <w:contextualSpacing/>
        <w:jc w:val="both"/>
        <w:rPr>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6AF39981" w:rsidR="0044541D" w:rsidRPr="000B25A6" w:rsidRDefault="0044541D" w:rsidP="00363681">
      <w:pPr>
        <w:spacing w:before="0" w:after="0"/>
        <w:contextualSpacing/>
        <w:jc w:val="both"/>
        <w:rPr>
          <w:rFonts w:cstheme="majorHAnsi"/>
        </w:rPr>
      </w:pPr>
      <w:r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w:t>
      </w:r>
      <w:r w:rsidRPr="000B25A6">
        <w:rPr>
          <w:rFonts w:cstheme="majorHAnsi"/>
        </w:rPr>
        <w:lastRenderedPageBreak/>
        <w:t xml:space="preserve">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del w:id="161" w:author="Amy Kim" w:date="2019-07-22T14:31:00Z">
        <w:r w:rsidRPr="000B25A6" w:rsidDel="00F001A3">
          <w:rPr>
            <w:rFonts w:cstheme="majorHAnsi"/>
          </w:rPr>
          <w:delText xml:space="preserve"> [AMY:  Revise the chart below to go from 1% to 20% to visually represent the relative parity of the first three columns.  We’ll strike the unemployment chart]</w:delText>
        </w:r>
      </w:del>
    </w:p>
    <w:p w14:paraId="73668F73" w14:textId="261C4290" w:rsidR="0044541D" w:rsidRDefault="00F001A3" w:rsidP="00363681">
      <w:pPr>
        <w:spacing w:before="0" w:after="0"/>
        <w:contextualSpacing/>
        <w:jc w:val="both"/>
        <w:rPr>
          <w:rFonts w:ascii="Calibri" w:hAnsi="Calibri" w:cs="Calibri"/>
          <w:b/>
          <w:bCs/>
          <w:color w:val="2F5496"/>
          <w:sz w:val="36"/>
          <w:szCs w:val="36"/>
        </w:rPr>
      </w:pPr>
      <w:r>
        <w:rPr>
          <w:noProof/>
        </w:rPr>
        <w:drawing>
          <wp:anchor distT="0" distB="0" distL="114300" distR="114300" simplePos="0" relativeHeight="251663872" behindDoc="0" locked="0" layoutInCell="1" allowOverlap="1" wp14:anchorId="6EEE03C5" wp14:editId="18C71DDF">
            <wp:simplePos x="0" y="0"/>
            <wp:positionH relativeFrom="column">
              <wp:posOffset>0</wp:posOffset>
            </wp:positionH>
            <wp:positionV relativeFrom="paragraph">
              <wp:posOffset>280035</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14:paraId="409A259D" w14:textId="1B5EFCFD" w:rsidR="0044541D" w:rsidRPr="00A943E9" w:rsidRDefault="0044541D" w:rsidP="00363681">
      <w:pPr>
        <w:pStyle w:val="ListParagraph"/>
        <w:numPr>
          <w:ilvl w:val="0"/>
          <w:numId w:val="10"/>
        </w:numPr>
        <w:spacing w:before="0" w:after="0"/>
        <w:rPr>
          <w:rFonts w:ascii="Calibri" w:hAnsi="Calibri" w:cs="Calibri"/>
        </w:rPr>
      </w:pPr>
      <w:r>
        <w:rPr>
          <w:noProof/>
        </w:rPr>
        <mc:AlternateContent>
          <mc:Choice Requires="wps">
            <w:drawing>
              <wp:anchor distT="0" distB="0" distL="114300" distR="114300" simplePos="0" relativeHeight="251664896" behindDoc="0" locked="0" layoutInCell="1" allowOverlap="1" wp14:anchorId="4481E5CB" wp14:editId="2532612F">
                <wp:simplePos x="0" y="0"/>
                <wp:positionH relativeFrom="column">
                  <wp:posOffset>0</wp:posOffset>
                </wp:positionH>
                <wp:positionV relativeFrom="paragraph">
                  <wp:posOffset>4021455</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0C0199" w:rsidRPr="0043449D" w:rsidRDefault="000C0199"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0C0199" w:rsidRPr="00DA7BFD" w:rsidRDefault="000C0199" w:rsidP="0044541D">
                            <w:pPr>
                              <w:pStyle w:val="Caption"/>
                              <w:rPr>
                                <w:rFonts w:ascii="Calibri" w:hAnsi="Calibri" w:cs="Calibri"/>
                                <w:b/>
                                <w:bCs/>
                                <w:noProof/>
                                <w:color w:val="2F5496"/>
                                <w:sz w:val="36"/>
                                <w:szCs w:val="36"/>
                              </w:rPr>
                            </w:pPr>
                          </w:p>
                          <w:p w14:paraId="4EBBF099" w14:textId="77777777" w:rsidR="000C0199" w:rsidRPr="00AE392C" w:rsidRDefault="000C0199"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9" type="#_x0000_t202" style="position:absolute;left:0;text-align:left;margin-left:0;margin-top:316.65pt;width:468pt;height:47.7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l/eMQIAAGkEAAAOAAAAZHJzL2Uyb0RvYy54bWysVFFv2yAQfp+0/4B4X+ykabRZcaosVaZJ&#13;&#10;VVspmfpMMI6RgGNAYme/fge2063b07QXfNwdB9/33Xl512lFzsJ5Caak00lOiTAcKmmOJf223374&#13;&#10;S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" stroked="f">
                <v:textbox inset="0,0,0,0">
                  <w:txbxContent>
                    <w:p w14:paraId="676B243A" w14:textId="77777777" w:rsidR="000C0199" w:rsidRPr="0043449D" w:rsidRDefault="000C0199"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0C0199" w:rsidRPr="00DA7BFD" w:rsidRDefault="000C0199" w:rsidP="0044541D">
                      <w:pPr>
                        <w:pStyle w:val="Caption"/>
                        <w:rPr>
                          <w:rFonts w:ascii="Calibri" w:hAnsi="Calibri" w:cs="Calibri"/>
                          <w:b/>
                          <w:bCs/>
                          <w:noProof/>
                          <w:color w:val="2F5496"/>
                          <w:sz w:val="36"/>
                          <w:szCs w:val="36"/>
                        </w:rPr>
                      </w:pPr>
                    </w:p>
                    <w:p w14:paraId="4EBBF099" w14:textId="77777777" w:rsidR="000C0199" w:rsidRPr="00AE392C" w:rsidRDefault="000C0199" w:rsidP="0044541D">
                      <w:pPr>
                        <w:pStyle w:val="Caption"/>
                        <w:rPr>
                          <w:noProof/>
                        </w:rPr>
                      </w:pPr>
                    </w:p>
                  </w:txbxContent>
                </v:textbox>
                <w10:wrap type="through"/>
              </v:shape>
            </w:pict>
          </mc:Fallback>
        </mc:AlternateContent>
      </w:r>
    </w:p>
    <w:p w14:paraId="74A1D52B" w14:textId="77777777" w:rsidR="0044541D" w:rsidRDefault="0044541D" w:rsidP="00363681">
      <w:pPr>
        <w:spacing w:before="0" w:after="0"/>
        <w:contextualSpacing/>
        <w:jc w:val="both"/>
        <w:rPr>
          <w:rFonts w:ascii="Calibri" w:hAnsi="Calibri" w:cs="Calibri"/>
          <w:b/>
          <w:bCs/>
          <w:color w:val="2F5496"/>
          <w:sz w:val="36"/>
          <w:szCs w:val="36"/>
        </w:rPr>
      </w:pPr>
    </w:p>
    <w:p w14:paraId="0FB0DB04" w14:textId="77777777" w:rsidR="007C010D" w:rsidRPr="002B45E4" w:rsidRDefault="007C010D" w:rsidP="00363681">
      <w:pPr>
        <w:pStyle w:val="NormalWeb"/>
        <w:shd w:val="clear" w:color="auto" w:fill="FFFFFF"/>
        <w:spacing w:before="0" w:beforeAutospacing="0" w:after="0" w:afterAutospacing="0"/>
        <w:contextualSpacing/>
        <w:jc w:val="both"/>
        <w:rPr>
          <w:rFonts w:asciiTheme="majorHAnsi" w:hAnsiTheme="majorHAnsi" w:cstheme="majorHAnsi"/>
        </w:rPr>
      </w:pPr>
    </w:p>
    <w:p w14:paraId="4671BC92" w14:textId="78C05EC7" w:rsidR="00992B60" w:rsidRPr="00EE534D" w:rsidRDefault="007C010D" w:rsidP="00363681">
      <w:pPr>
        <w:pStyle w:val="Heading3"/>
        <w:spacing w:before="0"/>
        <w:contextualSpacing/>
        <w:rPr>
          <w:b/>
          <w:color w:val="2F5496"/>
          <w:sz w:val="16"/>
          <w:szCs w:val="16"/>
        </w:rPr>
      </w:pPr>
      <w:r w:rsidRPr="009D39F9" w:rsidDel="00866822">
        <w:rPr>
          <w:i/>
          <w:iCs/>
        </w:rPr>
        <w:t xml:space="preserve"> </w:t>
      </w:r>
    </w:p>
    <w:p w14:paraId="335E0317" w14:textId="15D54363" w:rsidR="000E6CA7" w:rsidRDefault="000E6CA7" w:rsidP="00363681">
      <w:pPr>
        <w:spacing w:before="0" w:after="0"/>
        <w:contextualSpacing/>
        <w:rPr>
          <w:rFonts w:ascii="Calibri Light" w:hAnsi="Calibri Light" w:cs="Calibri Light"/>
        </w:rPr>
      </w:pPr>
    </w:p>
    <w:p w14:paraId="66177D15" w14:textId="77777777" w:rsidR="00040784" w:rsidRDefault="00040784" w:rsidP="00363681">
      <w:pPr>
        <w:spacing w:before="0" w:after="0"/>
        <w:contextualSpacing/>
        <w:rPr>
          <w:rFonts w:ascii="Calibri Light" w:hAnsi="Calibri Light" w:cs="Calibri Light"/>
        </w:rPr>
      </w:pPr>
    </w:p>
    <w:p w14:paraId="3416CEE6" w14:textId="77777777" w:rsidR="006F5764" w:rsidRDefault="006F5764" w:rsidP="00247BC1">
      <w:pPr>
        <w:pStyle w:val="TOC3"/>
        <w:rPr>
          <w:rStyle w:val="Hyperlink"/>
          <w:b w:val="0"/>
          <w:sz w:val="32"/>
          <w:szCs w:val="32"/>
        </w:rPr>
        <w:pPrChange w:id="162" w:author="Amy Kim" w:date="2019-07-23T12:14:00Z">
          <w:pPr>
            <w:pStyle w:val="TOC3"/>
            <w:tabs>
              <w:tab w:val="right" w:leader="dot" w:pos="9350"/>
            </w:tabs>
            <w:ind w:left="0"/>
          </w:pPr>
        </w:pPrChange>
      </w:pPr>
    </w:p>
    <w:p w14:paraId="2EFBB740" w14:textId="77777777" w:rsidR="006F5764" w:rsidRPr="00EE6308" w:rsidRDefault="006F5764" w:rsidP="00247BC1">
      <w:pPr>
        <w:pStyle w:val="TOC3"/>
        <w:rPr>
          <w:rStyle w:val="Hyperlink"/>
          <w:b w:val="0"/>
          <w:sz w:val="32"/>
          <w:szCs w:val="32"/>
        </w:rPr>
        <w:pPrChange w:id="163" w:author="Amy Kim" w:date="2019-07-23T12:14:00Z">
          <w:pPr>
            <w:pStyle w:val="TOC3"/>
            <w:tabs>
              <w:tab w:val="right" w:leader="dot" w:pos="9350"/>
            </w:tabs>
            <w:ind w:left="0"/>
          </w:pPr>
        </w:pPrChange>
      </w:pPr>
      <w:r>
        <w:rPr>
          <w:rStyle w:val="Hyperlink"/>
          <w:b w:val="0"/>
          <w:sz w:val="32"/>
          <w:szCs w:val="32"/>
        </w:rPr>
        <w:lastRenderedPageBreak/>
        <w:t xml:space="preserve">Labor Markets and Automation in the </w:t>
      </w:r>
      <w:r w:rsidRPr="00EE6308">
        <w:rPr>
          <w:rStyle w:val="Hyperlink"/>
          <w:b w:val="0"/>
          <w:sz w:val="32"/>
          <w:szCs w:val="32"/>
        </w:rPr>
        <w:t>Black Rural South</w:t>
      </w:r>
    </w:p>
    <w:p w14:paraId="6E618A18" w14:textId="509B0162" w:rsidR="006F5764" w:rsidRDefault="00F97821" w:rsidP="00247BC1">
      <w:pPr>
        <w:pStyle w:val="TOC3"/>
        <w:rPr>
          <w:rStyle w:val="Hyperlink"/>
          <w:b w:val="0"/>
          <w:sz w:val="32"/>
          <w:szCs w:val="32"/>
        </w:rPr>
        <w:pPrChange w:id="164" w:author="Amy Kim" w:date="2019-07-23T12:14:00Z">
          <w:pPr>
            <w:pStyle w:val="TOC3"/>
            <w:tabs>
              <w:tab w:val="right" w:leader="dot" w:pos="9350"/>
            </w:tabs>
            <w:ind w:left="0"/>
          </w:pPr>
        </w:pPrChange>
      </w:pPr>
      <w:ins w:id="165" w:author="Amy Kim" w:date="2019-07-23T12:04:00Z">
        <w:r>
          <w:drawing>
            <wp:anchor distT="0" distB="0" distL="114300" distR="114300" simplePos="0" relativeHeight="251671040" behindDoc="0" locked="0" layoutInCell="1" allowOverlap="1" wp14:anchorId="6590DA3A" wp14:editId="3E8ED26B">
              <wp:simplePos x="0" y="0"/>
              <wp:positionH relativeFrom="column">
                <wp:posOffset>0</wp:posOffset>
              </wp:positionH>
              <wp:positionV relativeFrom="paragraph">
                <wp:posOffset>401320</wp:posOffset>
              </wp:positionV>
              <wp:extent cx="5943600" cy="3962400"/>
              <wp:effectExtent l="0" t="0" r="0" b="0"/>
              <wp:wrapThrough wrapText="bothSides">
                <wp:wrapPolygon edited="0">
                  <wp:start x="0" y="0"/>
                  <wp:lineTo x="0" y="21531"/>
                  <wp:lineTo x="21554" y="21531"/>
                  <wp:lineTo x="21554"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dustry_grow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7FBEF4C5" w14:textId="60C79752" w:rsidR="00247BC1" w:rsidRDefault="00247BC1" w:rsidP="00247BC1">
      <w:pPr>
        <w:pStyle w:val="TOC3"/>
        <w:rPr>
          <w:ins w:id="166" w:author="Amy Kim" w:date="2019-07-23T12:14:00Z"/>
          <w:rStyle w:val="Hyperlink"/>
          <w:b w:val="0"/>
        </w:rPr>
        <w:pPrChange w:id="167" w:author="Amy Kim" w:date="2019-07-23T12:14:00Z">
          <w:pPr>
            <w:pStyle w:val="TOC3"/>
            <w:numPr>
              <w:numId w:val="10"/>
            </w:numPr>
            <w:tabs>
              <w:tab w:val="right" w:leader="dot" w:pos="9350"/>
            </w:tabs>
            <w:ind w:left="720" w:hanging="360"/>
          </w:pPr>
        </w:pPrChange>
      </w:pPr>
      <w:ins w:id="168" w:author="Amy Kim" w:date="2019-07-23T12:12:00Z">
        <w:r>
          <w:rPr>
            <w:rStyle w:val="Hyperlink"/>
            <w:b w:val="0"/>
          </w:rPr>
          <w:t>Employment in the manufacturing sector has shrunk by nearly 40% in the Black Rural South</w:t>
        </w:r>
      </w:ins>
      <w:ins w:id="169" w:author="Amy Kim" w:date="2019-07-23T12:13:00Z">
        <w:r>
          <w:rPr>
            <w:rStyle w:val="Hyperlink"/>
            <w:b w:val="0"/>
          </w:rPr>
          <w:t>, over twice as much as in the Non-South Rural coun</w:t>
        </w:r>
      </w:ins>
      <w:ins w:id="170" w:author="Amy Kim" w:date="2019-07-23T12:14:00Z">
        <w:r>
          <w:rPr>
            <w:rStyle w:val="Hyperlink"/>
            <w:b w:val="0"/>
          </w:rPr>
          <w:t>ties.</w:t>
        </w:r>
      </w:ins>
    </w:p>
    <w:p w14:paraId="6404FEC7" w14:textId="73157EA9" w:rsidR="00247BC1" w:rsidRPr="00247BC1" w:rsidRDefault="00247BC1" w:rsidP="00247BC1">
      <w:pPr>
        <w:pStyle w:val="ListParagraph"/>
        <w:numPr>
          <w:ilvl w:val="0"/>
          <w:numId w:val="10"/>
        </w:numPr>
        <w:rPr>
          <w:ins w:id="171" w:author="Amy Kim" w:date="2019-07-23T12:07:00Z"/>
          <w:rPrChange w:id="172" w:author="Amy Kim" w:date="2019-07-23T12:14:00Z">
            <w:rPr>
              <w:ins w:id="173" w:author="Amy Kim" w:date="2019-07-23T12:07:00Z"/>
              <w:rStyle w:val="Hyperlink"/>
              <w:b/>
              <w:noProof/>
              <w:sz w:val="32"/>
              <w:szCs w:val="32"/>
            </w:rPr>
          </w:rPrChange>
        </w:rPr>
        <w:pPrChange w:id="174" w:author="Amy Kim" w:date="2019-07-23T12:14:00Z">
          <w:pPr>
            <w:pStyle w:val="TOC3"/>
            <w:tabs>
              <w:tab w:val="right" w:leader="dot" w:pos="9350"/>
            </w:tabs>
            <w:ind w:left="0"/>
          </w:pPr>
        </w:pPrChange>
      </w:pPr>
      <w:ins w:id="175" w:author="Amy Kim" w:date="2019-07-23T12:14:00Z">
        <w:r>
          <w:t xml:space="preserve">At the same time, </w:t>
        </w:r>
        <w:r w:rsidR="003141D7">
          <w:t xml:space="preserve">employment in the Professional, Scientific, and Technical Services Sector, which includes a wide range </w:t>
        </w:r>
      </w:ins>
      <w:ins w:id="176" w:author="Amy Kim" w:date="2019-07-23T12:15:00Z">
        <w:r w:rsidR="003141D7">
          <w:t>of</w:t>
        </w:r>
      </w:ins>
      <w:ins w:id="177" w:author="Amy Kim" w:date="2019-07-23T12:14:00Z">
        <w:r w:rsidR="003141D7">
          <w:t xml:space="preserve"> growing occupations</w:t>
        </w:r>
      </w:ins>
      <w:ins w:id="178" w:author="Amy Kim" w:date="2019-07-23T12:15:00Z">
        <w:r w:rsidR="003141D7">
          <w:t>, from scientific research to computer systems design to legal services</w:t>
        </w:r>
      </w:ins>
      <w:ins w:id="179" w:author="Amy Kim" w:date="2019-07-23T12:16:00Z">
        <w:r w:rsidR="003141D7">
          <w:t xml:space="preserve">, has grown by only 10% in the Black Rural South. </w:t>
        </w:r>
      </w:ins>
      <w:ins w:id="180" w:author="Amy Kim" w:date="2019-07-23T12:17:00Z">
        <w:r w:rsidR="003141D7">
          <w:t>Meanwhile in</w:t>
        </w:r>
      </w:ins>
      <w:ins w:id="181" w:author="Amy Kim" w:date="2019-07-23T12:16:00Z">
        <w:r w:rsidR="003141D7">
          <w:t xml:space="preserve"> the South Metro counties, employment in </w:t>
        </w:r>
      </w:ins>
      <w:ins w:id="182" w:author="Amy Kim" w:date="2019-07-23T12:17:00Z">
        <w:r w:rsidR="003141D7">
          <w:t xml:space="preserve">Professional, Scientific, and Technical Services has grown by 48% -- nearly </w:t>
        </w:r>
        <w:r w:rsidR="003141D7">
          <w:rPr>
            <w:b/>
          </w:rPr>
          <w:t xml:space="preserve">five times more </w:t>
        </w:r>
        <w:r w:rsidR="003141D7">
          <w:t>than in the Black Rural South.</w:t>
        </w:r>
      </w:ins>
      <w:bookmarkStart w:id="183" w:name="_GoBack"/>
      <w:bookmarkEnd w:id="183"/>
    </w:p>
    <w:p w14:paraId="2941D18C" w14:textId="787D7358" w:rsidR="006F5764" w:rsidRDefault="006F5764" w:rsidP="003141D7">
      <w:pPr>
        <w:pStyle w:val="TOC3"/>
        <w:numPr>
          <w:ilvl w:val="0"/>
          <w:numId w:val="0"/>
        </w:numPr>
        <w:ind w:left="360"/>
        <w:rPr>
          <w:rStyle w:val="Hyperlink"/>
          <w:b w:val="0"/>
          <w:sz w:val="32"/>
          <w:szCs w:val="32"/>
        </w:rPr>
        <w:pPrChange w:id="184" w:author="Amy Kim" w:date="2019-07-23T12:14:00Z">
          <w:pPr>
            <w:pStyle w:val="TOC3"/>
            <w:tabs>
              <w:tab w:val="right" w:leader="dot" w:pos="9350"/>
            </w:tabs>
            <w:ind w:left="0"/>
          </w:pPr>
        </w:pPrChange>
      </w:pPr>
      <w:r>
        <w:rPr>
          <w:rStyle w:val="Hyperlink"/>
          <w:b w:val="0"/>
          <w:sz w:val="32"/>
          <w:szCs w:val="32"/>
        </w:rPr>
        <w:t>Recommendations for the Future of Work in the Black Rural South</w:t>
      </w:r>
    </w:p>
    <w:p w14:paraId="5D10C0B9" w14:textId="77777777" w:rsidR="006F5764" w:rsidRDefault="006F5764" w:rsidP="003141D7">
      <w:pPr>
        <w:pStyle w:val="TOC3"/>
        <w:numPr>
          <w:ilvl w:val="0"/>
          <w:numId w:val="0"/>
        </w:numPr>
        <w:ind w:left="720" w:hanging="360"/>
        <w:rPr>
          <w:rStyle w:val="Hyperlink"/>
          <w:b w:val="0"/>
        </w:rPr>
        <w:pPrChange w:id="185" w:author="Amy Kim" w:date="2019-07-23T12:14:00Z">
          <w:pPr>
            <w:pStyle w:val="TOC3"/>
            <w:tabs>
              <w:tab w:val="right" w:leader="dot" w:pos="9350"/>
            </w:tabs>
          </w:pPr>
        </w:pPrChange>
      </w:pPr>
      <w:r>
        <w:rPr>
          <w:rStyle w:val="Hyperlink"/>
          <w:b w:val="0"/>
        </w:rPr>
        <w:t xml:space="preserve">A Black Belt Commission </w:t>
      </w:r>
    </w:p>
    <w:p w14:paraId="66BE6361" w14:textId="792973BA" w:rsidR="006F5764" w:rsidRDefault="006F5764" w:rsidP="003141D7">
      <w:pPr>
        <w:pStyle w:val="TOC3"/>
        <w:numPr>
          <w:ilvl w:val="0"/>
          <w:numId w:val="0"/>
        </w:numPr>
        <w:ind w:left="720" w:hanging="360"/>
        <w:rPr>
          <w:ins w:id="186" w:author="Amy Kim" w:date="2019-07-22T14:41:00Z"/>
          <w:rStyle w:val="Hyperlink"/>
          <w:b w:val="0"/>
        </w:rPr>
        <w:pPrChange w:id="187" w:author="Amy Kim" w:date="2019-07-23T12:14:00Z">
          <w:pPr>
            <w:pStyle w:val="TOC3"/>
            <w:tabs>
              <w:tab w:val="right" w:leader="dot" w:pos="9350"/>
            </w:tabs>
          </w:pPr>
        </w:pPrChange>
      </w:pPr>
      <w:r>
        <w:rPr>
          <w:rStyle w:val="Hyperlink"/>
          <w:b w:val="0"/>
        </w:rPr>
        <w:t>10/20/30</w:t>
      </w:r>
    </w:p>
    <w:p w14:paraId="464993D1" w14:textId="35F1C5BD" w:rsidR="00F001A3" w:rsidRPr="00F001A3" w:rsidRDefault="00F001A3" w:rsidP="00F001A3">
      <w:pPr>
        <w:rPr>
          <w:rPrChange w:id="188" w:author="Amy Kim" w:date="2019-07-22T14:41:00Z">
            <w:rPr>
              <w:rStyle w:val="Hyperlink"/>
              <w:b/>
              <w:noProof/>
            </w:rPr>
          </w:rPrChange>
        </w:rPr>
        <w:pPrChange w:id="189" w:author="Amy Kim" w:date="2019-07-22T14:41:00Z">
          <w:pPr>
            <w:pStyle w:val="TOC3"/>
            <w:tabs>
              <w:tab w:val="right" w:leader="dot" w:pos="9350"/>
            </w:tabs>
          </w:pPr>
        </w:pPrChange>
      </w:pPr>
      <w:ins w:id="190" w:author="Amy Kim" w:date="2019-07-22T14:41:00Z">
        <w:r>
          <w:rPr>
            <w:noProof/>
          </w:rPr>
          <w:lastRenderedPageBreak/>
          <w:drawing>
            <wp:anchor distT="0" distB="0" distL="114300" distR="114300" simplePos="0" relativeHeight="251666944"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ins>
    </w:p>
    <w:p w14:paraId="30F768D7" w14:textId="1E54CA39" w:rsidR="006F5764" w:rsidRDefault="006F5764" w:rsidP="00247BC1">
      <w:pPr>
        <w:pStyle w:val="TOC3"/>
        <w:rPr>
          <w:ins w:id="191" w:author="Amy Kim" w:date="2019-07-22T14:40:00Z"/>
          <w:rStyle w:val="Hyperlink"/>
          <w:b w:val="0"/>
        </w:rPr>
        <w:pPrChange w:id="192" w:author="Amy Kim" w:date="2019-07-23T12:14:00Z">
          <w:pPr>
            <w:pStyle w:val="TOC3"/>
            <w:tabs>
              <w:tab w:val="right" w:leader="dot" w:pos="9350"/>
            </w:tabs>
          </w:pPr>
        </w:pPrChange>
      </w:pPr>
      <w:r>
        <w:rPr>
          <w:rStyle w:val="Hyperlink"/>
          <w:b w:val="0"/>
        </w:rPr>
        <w:t xml:space="preserve">Broadband </w:t>
      </w:r>
    </w:p>
    <w:p w14:paraId="35DEB6F6" w14:textId="5F91C389" w:rsidR="00F001A3" w:rsidRPr="00F001A3" w:rsidRDefault="00F001A3" w:rsidP="00F001A3">
      <w:pPr>
        <w:rPr>
          <w:rPrChange w:id="193" w:author="Amy Kim" w:date="2019-07-22T14:40:00Z">
            <w:rPr>
              <w:b/>
              <w:noProof/>
              <w:color w:val="0563C1" w:themeColor="hyperlink"/>
              <w:u w:val="single"/>
            </w:rPr>
          </w:rPrChange>
        </w:rPr>
        <w:pPrChange w:id="194" w:author="Amy Kim" w:date="2019-07-22T14:40:00Z">
          <w:pPr>
            <w:pStyle w:val="TOC3"/>
            <w:tabs>
              <w:tab w:val="right" w:leader="dot" w:pos="9350"/>
            </w:tabs>
          </w:pPr>
        </w:pPrChange>
      </w:pPr>
      <w:ins w:id="195" w:author="Amy Kim" w:date="2019-07-22T14:40:00Z">
        <w:r>
          <w:rPr>
            <w:noProof/>
          </w:rPr>
          <w:lastRenderedPageBreak/>
          <w:drawing>
            <wp:anchor distT="0" distB="0" distL="114300" distR="114300" simplePos="0" relativeHeight="251665920"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ins>
    </w:p>
    <w:p w14:paraId="1E7DC976" w14:textId="41A941DB" w:rsidR="006F5764" w:rsidRDefault="006F5764" w:rsidP="00247BC1">
      <w:pPr>
        <w:pStyle w:val="TOC3"/>
        <w:rPr>
          <w:ins w:id="196" w:author="Amy Kim" w:date="2019-07-22T14:42:00Z"/>
          <w:rStyle w:val="Hyperlink"/>
          <w:b w:val="0"/>
        </w:rPr>
        <w:pPrChange w:id="197" w:author="Amy Kim" w:date="2019-07-23T12:14:00Z">
          <w:pPr>
            <w:pStyle w:val="TOC3"/>
            <w:tabs>
              <w:tab w:val="right" w:leader="dot" w:pos="9350"/>
            </w:tabs>
          </w:pPr>
        </w:pPrChange>
      </w:pPr>
      <w:r>
        <w:rPr>
          <w:rStyle w:val="Hyperlink"/>
          <w:b w:val="0"/>
        </w:rPr>
        <w:t>Education, Skills &amp; Entrepreneurship</w:t>
      </w:r>
    </w:p>
    <w:p w14:paraId="15504B66" w14:textId="5DB5DCA5" w:rsidR="00F001A3" w:rsidRPr="00F001A3" w:rsidRDefault="00F001A3" w:rsidP="00F001A3">
      <w:pPr>
        <w:rPr>
          <w:rPrChange w:id="198" w:author="Amy Kim" w:date="2019-07-22T14:42:00Z">
            <w:rPr>
              <w:rStyle w:val="Hyperlink"/>
              <w:b/>
              <w:noProof/>
            </w:rPr>
          </w:rPrChange>
        </w:rPr>
        <w:pPrChange w:id="199" w:author="Amy Kim" w:date="2019-07-22T14:42:00Z">
          <w:pPr>
            <w:pStyle w:val="TOC3"/>
            <w:tabs>
              <w:tab w:val="right" w:leader="dot" w:pos="9350"/>
            </w:tabs>
          </w:pPr>
        </w:pPrChange>
      </w:pPr>
      <w:ins w:id="200" w:author="Amy Kim" w:date="2019-07-22T14:43:00Z">
        <w:r>
          <w:rPr>
            <w:noProof/>
          </w:rPr>
          <w:lastRenderedPageBreak/>
          <w:drawing>
            <wp:anchor distT="0" distB="0" distL="114300" distR="114300" simplePos="0" relativeHeight="251670016"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ins>
      <w:ins w:id="201" w:author="Amy Kim" w:date="2019-07-22T14:42:00Z">
        <w:r>
          <w:rPr>
            <w:noProof/>
          </w:rPr>
          <w:drawing>
            <wp:anchor distT="0" distB="0" distL="114300" distR="114300" simplePos="0" relativeHeight="251668992"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ins>
    </w:p>
    <w:p w14:paraId="5AA68709" w14:textId="30B96C01" w:rsidR="006F5764" w:rsidRDefault="00F001A3" w:rsidP="00247BC1">
      <w:pPr>
        <w:pStyle w:val="TOC3"/>
        <w:rPr>
          <w:ins w:id="202" w:author="Amy Kim" w:date="2019-07-22T14:41:00Z"/>
          <w:rStyle w:val="Hyperlink"/>
          <w:b w:val="0"/>
        </w:rPr>
        <w:pPrChange w:id="203" w:author="Amy Kim" w:date="2019-07-23T12:14:00Z">
          <w:pPr>
            <w:pStyle w:val="TOC3"/>
            <w:tabs>
              <w:tab w:val="right" w:leader="dot" w:pos="9350"/>
            </w:tabs>
          </w:pPr>
        </w:pPrChange>
      </w:pPr>
      <w:ins w:id="204" w:author="Amy Kim" w:date="2019-07-22T14:41:00Z">
        <w:r>
          <w:lastRenderedPageBreak/>
          <w:drawing>
            <wp:anchor distT="0" distB="0" distL="114300" distR="114300" simplePos="0" relativeHeight="251667968"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ins>
      <w:r w:rsidR="006F5764">
        <w:rPr>
          <w:rStyle w:val="Hyperlink"/>
          <w:b w:val="0"/>
        </w:rPr>
        <w:t xml:space="preserve">HBCUs as a Platform </w:t>
      </w:r>
    </w:p>
    <w:p w14:paraId="509D0AAC" w14:textId="7E9B8E92" w:rsidR="00F001A3" w:rsidRPr="00F001A3" w:rsidRDefault="00F001A3" w:rsidP="00F001A3">
      <w:pPr>
        <w:rPr>
          <w:rPrChange w:id="205" w:author="Amy Kim" w:date="2019-07-22T14:41:00Z">
            <w:rPr>
              <w:rStyle w:val="Hyperlink"/>
              <w:b/>
              <w:noProof/>
            </w:rPr>
          </w:rPrChange>
        </w:rPr>
        <w:pPrChange w:id="206" w:author="Amy Kim" w:date="2019-07-22T14:41:00Z">
          <w:pPr>
            <w:pStyle w:val="TOC3"/>
            <w:tabs>
              <w:tab w:val="right" w:leader="dot" w:pos="9350"/>
            </w:tabs>
          </w:pPr>
        </w:pPrChange>
      </w:pPr>
    </w:p>
    <w:p w14:paraId="419755F0" w14:textId="77777777" w:rsidR="006F5764" w:rsidRDefault="006F5764" w:rsidP="00247BC1">
      <w:pPr>
        <w:pStyle w:val="TOC3"/>
        <w:rPr>
          <w:rStyle w:val="Hyperlink"/>
          <w:b w:val="0"/>
        </w:rPr>
        <w:pPrChange w:id="207" w:author="Amy Kim" w:date="2019-07-23T12:14:00Z">
          <w:pPr>
            <w:pStyle w:val="TOC3"/>
            <w:tabs>
              <w:tab w:val="right" w:leader="dot" w:pos="9350"/>
            </w:tabs>
          </w:pPr>
        </w:pPrChange>
      </w:pPr>
      <w:r>
        <w:rPr>
          <w:rStyle w:val="Hyperlink"/>
          <w:b w:val="0"/>
        </w:rPr>
        <w:t xml:space="preserve">Transportation </w:t>
      </w:r>
    </w:p>
    <w:p w14:paraId="65C8A0B7" w14:textId="77777777" w:rsidR="006F5764" w:rsidRDefault="006F5764" w:rsidP="00247BC1">
      <w:pPr>
        <w:pStyle w:val="TOC3"/>
        <w:rPr>
          <w:rStyle w:val="Hyperlink"/>
          <w:b w:val="0"/>
        </w:rPr>
        <w:pPrChange w:id="208" w:author="Amy Kim" w:date="2019-07-23T12:14:00Z">
          <w:pPr>
            <w:pStyle w:val="TOC3"/>
            <w:tabs>
              <w:tab w:val="right" w:leader="dot" w:pos="9350"/>
            </w:tabs>
          </w:pPr>
        </w:pPrChange>
      </w:pPr>
      <w:r>
        <w:rPr>
          <w:rStyle w:val="Hyperlink"/>
          <w:b w:val="0"/>
        </w:rPr>
        <w:t xml:space="preserve">A Strong National Workforce System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209" w:name="_Toc469385022"/>
      <w:bookmarkStart w:id="210" w:name="_Toc430939018"/>
      <w:bookmarkStart w:id="211" w:name="_Toc310539614"/>
      <w:r w:rsidRPr="00160B1F">
        <w:rPr>
          <w:rStyle w:val="Heading1Char"/>
        </w:rPr>
        <w:lastRenderedPageBreak/>
        <w:t>About the Authors</w:t>
      </w:r>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proofErr w:type="spellStart"/>
      <w:r w:rsidRPr="00C22B29">
        <w:rPr>
          <w:rFonts w:eastAsiaTheme="majorEastAsia" w:cstheme="majorBidi"/>
          <w:b/>
          <w:bCs/>
        </w:rPr>
        <w:t>Harin</w:t>
      </w:r>
      <w:proofErr w:type="spellEnd"/>
      <w:r w:rsidRPr="00C22B29">
        <w:rPr>
          <w:rFonts w:eastAsiaTheme="majorEastAsia" w:cstheme="majorBidi"/>
          <w:b/>
          <w:bCs/>
        </w:rPr>
        <w:t xml:space="preserve"> Contractor</w:t>
      </w:r>
      <w:r w:rsidRPr="00C22B29">
        <w:rPr>
          <w:rFonts w:eastAsiaTheme="majorEastAsia" w:cstheme="majorBidi"/>
          <w:bCs/>
        </w:rPr>
        <w:t xml:space="preserve"> is the Workforce Policy Director of the Joint Center for Political and Economic Studies. </w:t>
      </w:r>
      <w:proofErr w:type="spellStart"/>
      <w:r w:rsidRPr="00C22B29">
        <w:rPr>
          <w:rFonts w:eastAsiaTheme="majorEastAsia" w:cstheme="majorBidi"/>
          <w:bCs/>
        </w:rPr>
        <w:t>Harin</w:t>
      </w:r>
      <w:proofErr w:type="spellEnd"/>
      <w:r w:rsidRPr="00C22B29">
        <w:rPr>
          <w:rFonts w:eastAsiaTheme="majorEastAsia" w:cstheme="majorBidi"/>
          <w:bCs/>
        </w:rPr>
        <w:t xml:space="preserve"> worked at a tech start-up that used government data to empower communities</w:t>
      </w:r>
      <w:r>
        <w:rPr>
          <w:rFonts w:eastAsiaTheme="majorEastAsia" w:cstheme="majorBidi"/>
          <w:bCs/>
        </w:rPr>
        <w:t xml:space="preserve">. He also started the Data Analytics unit of the Universal Service Administrative Company (USAC), a government-run nonprofit that provides $10 </w:t>
      </w:r>
      <w:proofErr w:type="spellStart"/>
      <w:r>
        <w:rPr>
          <w:rFonts w:eastAsiaTheme="majorEastAsia" w:cstheme="majorBidi"/>
          <w:bCs/>
        </w:rPr>
        <w:t>billion</w:t>
      </w:r>
      <w:proofErr w:type="spellEnd"/>
      <w:r>
        <w:rPr>
          <w:rFonts w:eastAsiaTheme="majorEastAsia" w:cstheme="majorBidi"/>
          <w:bCs/>
        </w:rPr>
        <w:t xml:space="preserve"> of grants to facilitate broadband access across the United States. </w:t>
      </w:r>
      <w:proofErr w:type="spellStart"/>
      <w:r>
        <w:rPr>
          <w:rFonts w:eastAsiaTheme="majorEastAsia" w:cstheme="majorBidi"/>
          <w:bCs/>
        </w:rPr>
        <w:t>Harin</w:t>
      </w:r>
      <w:proofErr w:type="spellEnd"/>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w:t>
      </w:r>
      <w:proofErr w:type="spellStart"/>
      <w:r w:rsidRPr="00C22B29">
        <w:rPr>
          <w:rFonts w:eastAsiaTheme="majorEastAsia" w:cstheme="majorBidi"/>
          <w:bCs/>
        </w:rPr>
        <w:t>Harin</w:t>
      </w:r>
      <w:proofErr w:type="spellEnd"/>
      <w:r w:rsidRPr="00C22B29">
        <w:rPr>
          <w:rFonts w:eastAsiaTheme="majorEastAsia" w:cstheme="majorBidi"/>
          <w:bCs/>
        </w:rPr>
        <w:t xml:space="preserve">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rsidP="00160B1F">
      <w:pPr>
        <w:pStyle w:val="Heading1"/>
      </w:pPr>
      <w:bookmarkStart w:id="212" w:name="_Toc9002374"/>
      <w:bookmarkStart w:id="213" w:name="_Toc9255457"/>
      <w:bookmarkStart w:id="214" w:name="_Toc9256106"/>
      <w:bookmarkStart w:id="215" w:name="_Toc12008372"/>
      <w:r w:rsidRPr="00160B1F">
        <w:lastRenderedPageBreak/>
        <w:t>Acknowledgments</w:t>
      </w:r>
      <w:bookmarkEnd w:id="212"/>
      <w:bookmarkEnd w:id="213"/>
      <w:bookmarkEnd w:id="214"/>
      <w:bookmarkEnd w:id="215"/>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proofErr w:type="spellStart"/>
      <w:r>
        <w:rPr>
          <w:rFonts w:ascii="Calibri Light" w:hAnsi="Calibri Light"/>
          <w:color w:val="000000" w:themeColor="text1"/>
        </w:rPr>
        <w:t>Harin</w:t>
      </w:r>
      <w:proofErr w:type="spellEnd"/>
      <w:r>
        <w:rPr>
          <w:rFonts w:ascii="Calibri Light" w:hAnsi="Calibri Light"/>
          <w:color w:val="000000" w:themeColor="text1"/>
        </w:rPr>
        <w:t>: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209"/>
    <w:bookmarkEnd w:id="210"/>
    <w:bookmarkEnd w:id="211"/>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0C0199" w:rsidP="00063EB6">
      <w:pPr>
        <w:spacing w:before="0" w:after="0"/>
        <w:rPr>
          <w:rFonts w:cstheme="majorHAnsi"/>
          <w:color w:val="0462C1"/>
        </w:rPr>
      </w:pPr>
      <w:hyperlink r:id="rId44"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0C0199" w:rsidP="00063EB6">
      <w:pPr>
        <w:spacing w:before="0" w:after="0"/>
        <w:rPr>
          <w:rFonts w:cstheme="majorHAnsi"/>
          <w:color w:val="0462C1"/>
        </w:rPr>
      </w:pPr>
      <w:hyperlink r:id="rId45"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0C0199" w:rsidRDefault="005F27CC" w:rsidP="00DA0AAF">
      <w:pPr>
        <w:spacing w:before="0" w:after="0"/>
        <w:contextualSpacing/>
        <w:rPr>
          <w:rFonts w:ascii="Calibri Light" w:eastAsia="Calibri" w:hAnsi="Calibri Light"/>
          <w:b/>
          <w:color w:val="002060"/>
          <w:sz w:val="25"/>
          <w:szCs w:val="25"/>
          <w:shd w:val="clear" w:color="auto" w:fill="FFFFFF"/>
          <w:lang w:val="es-ES"/>
          <w:rPrChange w:id="216" w:author="Amy Kim" w:date="2019-07-22T10:15:00Z">
            <w:rPr>
              <w:rFonts w:ascii="Calibri Light" w:eastAsia="Calibri" w:hAnsi="Calibri Light"/>
              <w:b/>
              <w:color w:val="002060"/>
              <w:sz w:val="25"/>
              <w:szCs w:val="25"/>
              <w:shd w:val="clear" w:color="auto" w:fill="FFFFFF"/>
            </w:rPr>
          </w:rPrChange>
        </w:rPr>
      </w:pPr>
      <w:r w:rsidRPr="000C0199">
        <w:rPr>
          <w:rFonts w:ascii="Calibri Light" w:eastAsia="Calibri" w:hAnsi="Calibri Light"/>
          <w:b/>
          <w:color w:val="002060"/>
          <w:sz w:val="25"/>
          <w:szCs w:val="25"/>
          <w:shd w:val="clear" w:color="auto" w:fill="FFFFFF"/>
          <w:lang w:val="es-ES"/>
          <w:rPrChange w:id="217" w:author="Amy Kim" w:date="2019-07-22T10:15:00Z">
            <w:rPr>
              <w:rFonts w:ascii="Calibri Light" w:eastAsia="Calibri" w:hAnsi="Calibri Light"/>
              <w:b/>
              <w:color w:val="002060"/>
              <w:sz w:val="25"/>
              <w:szCs w:val="25"/>
              <w:shd w:val="clear" w:color="auto" w:fill="FFFFFF"/>
            </w:rPr>
          </w:rPrChange>
        </w:rPr>
        <w:t xml:space="preserve">Media </w:t>
      </w:r>
      <w:proofErr w:type="spellStart"/>
      <w:r w:rsidRPr="000C0199">
        <w:rPr>
          <w:rFonts w:ascii="Calibri Light" w:eastAsia="Calibri" w:hAnsi="Calibri Light"/>
          <w:b/>
          <w:color w:val="002060"/>
          <w:sz w:val="25"/>
          <w:szCs w:val="25"/>
          <w:shd w:val="clear" w:color="auto" w:fill="FFFFFF"/>
          <w:lang w:val="es-ES"/>
          <w:rPrChange w:id="218" w:author="Amy Kim" w:date="2019-07-22T10:15:00Z">
            <w:rPr>
              <w:rFonts w:ascii="Calibri Light" w:eastAsia="Calibri" w:hAnsi="Calibri Light"/>
              <w:b/>
              <w:color w:val="002060"/>
              <w:sz w:val="25"/>
              <w:szCs w:val="25"/>
              <w:shd w:val="clear" w:color="auto" w:fill="FFFFFF"/>
            </w:rPr>
          </w:rPrChange>
        </w:rPr>
        <w:t>Contact</w:t>
      </w:r>
      <w:proofErr w:type="spellEnd"/>
    </w:p>
    <w:p w14:paraId="76EEC7F3" w14:textId="77777777" w:rsidR="005F27CC" w:rsidRPr="000C0199" w:rsidRDefault="000C0199" w:rsidP="00DA0AAF">
      <w:pPr>
        <w:spacing w:before="0" w:after="0"/>
        <w:contextualSpacing/>
        <w:rPr>
          <w:rFonts w:ascii="Calibri Light" w:eastAsia="Calibri" w:hAnsi="Calibri Light"/>
          <w:sz w:val="25"/>
          <w:szCs w:val="25"/>
          <w:shd w:val="clear" w:color="auto" w:fill="FFFFFF"/>
          <w:lang w:val="es-ES"/>
          <w:rPrChange w:id="219" w:author="Amy Kim" w:date="2019-07-22T10:15:00Z">
            <w:rPr>
              <w:rFonts w:ascii="Calibri Light" w:eastAsia="Calibri" w:hAnsi="Calibri Light"/>
              <w:sz w:val="25"/>
              <w:szCs w:val="25"/>
              <w:shd w:val="clear" w:color="auto" w:fill="FFFFFF"/>
            </w:rPr>
          </w:rPrChange>
        </w:rPr>
      </w:pPr>
      <w:r>
        <w:fldChar w:fldCharType="begin"/>
      </w:r>
      <w:r w:rsidRPr="000C0199">
        <w:rPr>
          <w:lang w:val="es-ES"/>
          <w:rPrChange w:id="220" w:author="Amy Kim" w:date="2019-07-22T10:15:00Z">
            <w:rPr/>
          </w:rPrChange>
        </w:rPr>
        <w:instrText xml:space="preserve"> HYPERLINK "mailto:press@jointcenter.org" </w:instrText>
      </w:r>
      <w:r>
        <w:fldChar w:fldCharType="separate"/>
      </w:r>
      <w:r w:rsidR="005F27CC" w:rsidRPr="000C0199">
        <w:rPr>
          <w:rStyle w:val="Hyperlink"/>
          <w:rFonts w:ascii="Calibri Light" w:eastAsia="Calibri" w:hAnsi="Calibri Light"/>
          <w:sz w:val="25"/>
          <w:szCs w:val="25"/>
          <w:shd w:val="clear" w:color="auto" w:fill="FFFFFF"/>
          <w:lang w:val="es-ES"/>
          <w:rPrChange w:id="221" w:author="Amy Kim" w:date="2019-07-22T10:15:00Z">
            <w:rPr>
              <w:rStyle w:val="Hyperlink"/>
              <w:rFonts w:ascii="Calibri Light" w:eastAsia="Calibri" w:hAnsi="Calibri Light"/>
              <w:sz w:val="25"/>
              <w:szCs w:val="25"/>
              <w:shd w:val="clear" w:color="auto" w:fill="FFFFFF"/>
            </w:rPr>
          </w:rPrChange>
        </w:rPr>
        <w:t>press@jointcenter.org</w:t>
      </w:r>
      <w:r>
        <w:rPr>
          <w:rStyle w:val="Hyperlink"/>
          <w:rFonts w:ascii="Calibri Light" w:eastAsia="Calibri" w:hAnsi="Calibri Light"/>
          <w:sz w:val="25"/>
          <w:szCs w:val="25"/>
          <w:shd w:val="clear" w:color="auto" w:fill="FFFFFF"/>
        </w:rPr>
        <w:fldChar w:fldCharType="end"/>
      </w:r>
      <w:r w:rsidR="005F27CC" w:rsidRPr="000C0199">
        <w:rPr>
          <w:rFonts w:ascii="Calibri Light" w:eastAsia="Calibri" w:hAnsi="Calibri Light"/>
          <w:sz w:val="25"/>
          <w:szCs w:val="25"/>
          <w:shd w:val="clear" w:color="auto" w:fill="FFFFFF"/>
          <w:lang w:val="es-ES"/>
          <w:rPrChange w:id="222" w:author="Amy Kim" w:date="2019-07-22T10:15:00Z">
            <w:rPr>
              <w:rFonts w:ascii="Calibri Light" w:eastAsia="Calibri" w:hAnsi="Calibri Light"/>
              <w:sz w:val="25"/>
              <w:szCs w:val="25"/>
              <w:shd w:val="clear" w:color="auto" w:fill="FFFFFF"/>
            </w:rPr>
          </w:rPrChange>
        </w:rPr>
        <w:t>| 202.789.3500 EXT 105</w:t>
      </w:r>
    </w:p>
    <w:p w14:paraId="4179B7A7" w14:textId="77777777" w:rsidR="005F27CC" w:rsidRPr="000C0199" w:rsidRDefault="005F27CC" w:rsidP="00DA0AAF">
      <w:pPr>
        <w:spacing w:before="0" w:after="0"/>
        <w:contextualSpacing/>
        <w:rPr>
          <w:rFonts w:ascii="Calibri Light" w:eastAsia="Calibri" w:hAnsi="Calibri Light"/>
          <w:sz w:val="25"/>
          <w:szCs w:val="25"/>
          <w:shd w:val="clear" w:color="auto" w:fill="FFFFFF"/>
          <w:lang w:val="es-ES"/>
          <w:rPrChange w:id="223" w:author="Amy Kim" w:date="2019-07-22T10:15:00Z">
            <w:rPr>
              <w:rFonts w:ascii="Calibri Light" w:eastAsia="Calibri" w:hAnsi="Calibri Light"/>
              <w:sz w:val="25"/>
              <w:szCs w:val="25"/>
              <w:shd w:val="clear" w:color="auto" w:fill="FFFFFF"/>
            </w:rPr>
          </w:rPrChange>
        </w:rPr>
      </w:pPr>
    </w:p>
    <w:p w14:paraId="75875D9A" w14:textId="77777777" w:rsidR="005F27CC" w:rsidRPr="000C0199" w:rsidRDefault="005F27CC" w:rsidP="00DA0AAF">
      <w:pPr>
        <w:spacing w:before="0" w:after="0"/>
        <w:contextualSpacing/>
        <w:rPr>
          <w:rFonts w:ascii="Calibri Light" w:hAnsi="Calibri Light"/>
          <w:lang w:val="es-ES"/>
          <w:rPrChange w:id="224" w:author="Amy Kim" w:date="2019-07-22T10:15:00Z">
            <w:rPr>
              <w:rFonts w:ascii="Calibri Light" w:hAnsi="Calibri Light"/>
            </w:rPr>
          </w:rPrChange>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0C0199" w:rsidP="00DA0AAF">
      <w:pPr>
        <w:spacing w:before="0" w:after="0"/>
        <w:contextualSpacing/>
        <w:rPr>
          <w:rFonts w:ascii="Calibri Light" w:hAnsi="Calibri Light" w:cstheme="minorHAnsi"/>
        </w:rPr>
      </w:pPr>
      <w:hyperlink r:id="rId47" w:history="1">
        <w:r w:rsidR="005F27CC" w:rsidRPr="004B1579">
          <w:rPr>
            <w:rStyle w:val="Hyperlink"/>
            <w:rFonts w:ascii="Calibri Light" w:hAnsi="Calibri Light" w:cstheme="minorHAnsi"/>
          </w:rPr>
          <w:t>info@jointcenter.org</w:t>
        </w:r>
      </w:hyperlink>
    </w:p>
    <w:p w14:paraId="4ADF1EC8" w14:textId="77777777" w:rsidR="005F27CC" w:rsidRPr="00491B58" w:rsidRDefault="000C0199" w:rsidP="00DA0AAF">
      <w:pPr>
        <w:spacing w:before="0" w:after="0"/>
        <w:contextualSpacing/>
        <w:rPr>
          <w:rFonts w:ascii="Calibri Light" w:hAnsi="Calibri Light" w:cstheme="minorHAnsi"/>
        </w:rPr>
      </w:pPr>
      <w:hyperlink r:id="rId48"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225" w:name="a"/>
      <w:bookmarkEnd w:id="225"/>
      <w:proofErr w:type="spellEnd"/>
    </w:p>
    <w:p w14:paraId="19A05E9A" w14:textId="5CE361F1" w:rsidR="00063EB6" w:rsidRPr="00063EB6" w:rsidRDefault="00063EB6" w:rsidP="00363681">
      <w:pPr>
        <w:spacing w:before="0" w:after="0"/>
      </w:pPr>
    </w:p>
    <w:sectPr w:rsidR="00063EB6" w:rsidRPr="00063EB6" w:rsidSect="00C15792">
      <w:footerReference w:type="default" r:id="rId49"/>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pencer Overton" w:date="2019-06-29T18:59:00Z" w:initials="SO">
    <w:p w14:paraId="4EFA2332" w14:textId="6D2512E6" w:rsidR="000C0199" w:rsidRDefault="000C0199">
      <w:pPr>
        <w:pStyle w:val="CommentText"/>
      </w:pPr>
      <w:r>
        <w:rPr>
          <w:rStyle w:val="CommentReference"/>
        </w:rPr>
        <w:annotationRef/>
      </w:r>
      <w:r>
        <w:rPr>
          <w:noProof/>
        </w:rPr>
        <w:t xml:space="preserve">Fix table of contents please.  </w:t>
      </w:r>
    </w:p>
  </w:comment>
  <w:comment w:id="61" w:author="Amy Kim" w:date="2019-07-22T13:21:00Z" w:initials="AK">
    <w:p w14:paraId="3CF19CF8" w14:textId="02EA4E88" w:rsidR="00823625" w:rsidRDefault="00823625">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82A47" w14:textId="77777777" w:rsidR="00D97568" w:rsidRDefault="00D97568" w:rsidP="00C71A22">
      <w:pPr>
        <w:spacing w:before="0" w:after="0"/>
      </w:pPr>
      <w:r>
        <w:separator/>
      </w:r>
    </w:p>
  </w:endnote>
  <w:endnote w:type="continuationSeparator" w:id="0">
    <w:p w14:paraId="20161407" w14:textId="77777777" w:rsidR="00D97568" w:rsidRDefault="00D97568"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0C0199" w:rsidRDefault="000C0199"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0C0199" w:rsidRDefault="000C0199"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0C0199" w:rsidRDefault="000C0199" w:rsidP="005812F8">
    <w:pPr>
      <w:pStyle w:val="Footer"/>
      <w:ind w:right="360"/>
      <w:jc w:val="right"/>
    </w:pPr>
  </w:p>
  <w:p w14:paraId="74329A4B" w14:textId="77777777" w:rsidR="000C0199" w:rsidRDefault="000C0199"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Content>
      <w:p w14:paraId="2F7304BF" w14:textId="7D46F4E9" w:rsidR="000C0199" w:rsidRDefault="000C0199"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0C0199" w:rsidRDefault="000C0199"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9D35B4C"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&#13;&#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&#13;&#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0C0199" w:rsidRDefault="000C0199"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0C0199" w:rsidRPr="00E53FC1" w:rsidRDefault="000C0199"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41724F6"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&#13;&#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" adj="20904" strokecolor="#a5a5a5 [2092]"/>
              <w10:wrap anchorx="page"/>
            </v:group>
          </w:pict>
        </mc:Fallback>
      </mc:AlternateContent>
    </w:r>
  </w:p>
  <w:sdt>
    <w:sdtPr>
      <w:rPr>
        <w:rStyle w:val="PageNumber"/>
      </w:rPr>
      <w:id w:val="-1789810977"/>
      <w:docPartObj>
        <w:docPartGallery w:val="Page Numbers (Bottom of Page)"/>
        <w:docPartUnique/>
      </w:docPartObj>
    </w:sdtPr>
    <w:sdtContent>
      <w:p w14:paraId="70FAD89F" w14:textId="0A82A8DD" w:rsidR="000C0199" w:rsidRDefault="000C0199"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36</w:t>
        </w:r>
        <w:r>
          <w:rPr>
            <w:rStyle w:val="PageNumber"/>
          </w:rPr>
          <w:fldChar w:fldCharType="end"/>
        </w:r>
      </w:p>
    </w:sdtContent>
  </w:sdt>
  <w:p w14:paraId="20CF92FA" w14:textId="19407F3F" w:rsidR="000C0199" w:rsidRDefault="000C0199"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0C0199" w:rsidRDefault="000C0199"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0C0199" w:rsidRDefault="000C0199"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B89B0" w14:textId="77777777" w:rsidR="00D97568" w:rsidRDefault="00D97568" w:rsidP="00C71A22">
      <w:pPr>
        <w:spacing w:before="0" w:after="0"/>
      </w:pPr>
      <w:r>
        <w:separator/>
      </w:r>
    </w:p>
  </w:footnote>
  <w:footnote w:type="continuationSeparator" w:id="0">
    <w:p w14:paraId="2A3C179A" w14:textId="77777777" w:rsidR="00D97568" w:rsidRDefault="00D97568" w:rsidP="00C71A22">
      <w:pPr>
        <w:spacing w:before="0" w:after="0"/>
      </w:pPr>
      <w:r>
        <w:continuationSeparator/>
      </w:r>
    </w:p>
  </w:footnote>
  <w:footnote w:id="1">
    <w:p w14:paraId="4A2DC901"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0C0199" w:rsidRPr="00363681" w:rsidRDefault="000C0199"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0C0199" w:rsidRPr="00363681" w:rsidRDefault="000C0199"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0C0199" w:rsidRPr="00363681" w:rsidRDefault="000C0199"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0C0199" w:rsidRPr="00363681" w:rsidRDefault="000C0199">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0C0199" w:rsidRPr="00363681" w:rsidRDefault="000C0199"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6F4995" w:rsidRPr="00C01BD1" w:rsidRDefault="006F4995" w:rsidP="006F4995">
      <w:pPr>
        <w:pStyle w:val="FootnoteText"/>
        <w:rPr>
          <w:ins w:id="42" w:author="Amy Kim" w:date="2019-07-22T12:32:00Z"/>
        </w:rPr>
      </w:pPr>
      <w:ins w:id="43" w:author="Amy Kim" w:date="2019-07-22T12:32:00Z">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ins>
    </w:p>
  </w:footnote>
  <w:footnote w:id="11">
    <w:p w14:paraId="640D8CD7" w14:textId="77777777" w:rsidR="000C0199" w:rsidRPr="00363681" w:rsidRDefault="000C0199"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0C0199" w:rsidRPr="00363681" w:rsidRDefault="000C0199"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0C0199" w:rsidRPr="00363681" w:rsidRDefault="000C0199"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0C0199" w:rsidRPr="00363681" w:rsidRDefault="000C0199"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0C0199" w:rsidRPr="00363681" w:rsidRDefault="000C0199"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0C0199" w:rsidRPr="00363681" w:rsidRDefault="000C0199"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0C0199" w:rsidRPr="00363681" w:rsidRDefault="000C0199"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0C0199" w:rsidRPr="00363681" w:rsidRDefault="000C0199"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2FE6C16" w14:textId="2817B68C" w:rsidR="000C0199" w:rsidRPr="00363681" w:rsidDel="00F001A3" w:rsidRDefault="000C0199">
      <w:pPr>
        <w:pStyle w:val="FootnoteText"/>
        <w:contextualSpacing/>
        <w:jc w:val="both"/>
        <w:rPr>
          <w:del w:id="46" w:author="Amy Kim" w:date="2019-07-22T13:59:00Z"/>
          <w:rFonts w:cstheme="majorHAnsi"/>
          <w:sz w:val="18"/>
          <w:szCs w:val="18"/>
        </w:rPr>
      </w:pPr>
      <w:del w:id="47" w:author="Amy Kim" w:date="2019-07-22T13:59:00Z">
        <w:r w:rsidRPr="00363681" w:rsidDel="00F001A3">
          <w:rPr>
            <w:rStyle w:val="FootnoteReference"/>
            <w:rFonts w:cstheme="majorHAnsi"/>
            <w:sz w:val="18"/>
            <w:szCs w:val="18"/>
          </w:rPr>
          <w:footnoteRef/>
        </w:r>
        <w:r w:rsidRPr="00363681" w:rsidDel="00F001A3">
          <w:rPr>
            <w:rFonts w:cstheme="majorHAnsi"/>
            <w:sz w:val="18"/>
            <w:szCs w:val="18"/>
          </w:rPr>
          <w:delText xml:space="preserve"> </w:delText>
        </w:r>
        <w:r w:rsidRPr="00363681" w:rsidDel="00F001A3">
          <w:rPr>
            <w:rFonts w:eastAsia="Times New Roman" w:cstheme="majorHAnsi"/>
            <w:color w:val="121212"/>
            <w:sz w:val="18"/>
            <w:szCs w:val="18"/>
          </w:rPr>
          <w:delText xml:space="preserve">Douglass C. North, </w:delText>
        </w:r>
      </w:del>
      <w:ins w:id="48" w:author="Amy Kim" w:date="2019-07-22T13:21:00Z">
        <w:del w:id="49" w:author="Amy Kim" w:date="2019-07-22T13:59:00Z">
          <w:r w:rsidR="00823625" w:rsidDel="00F001A3">
            <w:rPr>
              <w:rFonts w:eastAsia="Times New Roman" w:cstheme="majorHAnsi"/>
              <w:i/>
              <w:iCs/>
              <w:color w:val="121212"/>
              <w:sz w:val="18"/>
              <w:szCs w:val="18"/>
            </w:rPr>
            <w:fldChar w:fldCharType="begin"/>
          </w:r>
          <w:r w:rsidR="00823625" w:rsidDel="00F001A3">
            <w:rPr>
              <w:rFonts w:eastAsia="Times New Roman" w:cstheme="majorHAnsi"/>
              <w:i/>
              <w:iCs/>
              <w:color w:val="121212"/>
              <w:sz w:val="18"/>
              <w:szCs w:val="18"/>
            </w:rPr>
            <w:delInstrText xml:space="preserve"> HYPERLINK "https://archive.org/stream/economicgrowthof00nort/economicgrowthof00nort_djvu.txt" </w:delInstrText>
          </w:r>
          <w:r w:rsidR="00823625" w:rsidDel="00F001A3">
            <w:rPr>
              <w:rFonts w:eastAsia="Times New Roman" w:cstheme="majorHAnsi"/>
              <w:i/>
              <w:iCs/>
              <w:color w:val="121212"/>
              <w:sz w:val="18"/>
              <w:szCs w:val="18"/>
            </w:rPr>
          </w:r>
          <w:r w:rsidR="00823625" w:rsidDel="00F001A3">
            <w:rPr>
              <w:rFonts w:eastAsia="Times New Roman" w:cstheme="majorHAnsi"/>
              <w:i/>
              <w:iCs/>
              <w:color w:val="121212"/>
              <w:sz w:val="18"/>
              <w:szCs w:val="18"/>
            </w:rPr>
            <w:fldChar w:fldCharType="separate"/>
          </w:r>
          <w:r w:rsidRPr="00823625" w:rsidDel="00F001A3">
            <w:rPr>
              <w:rStyle w:val="Hyperlink"/>
              <w:rFonts w:eastAsia="Times New Roman" w:cstheme="majorHAnsi"/>
              <w:i/>
              <w:iCs/>
              <w:sz w:val="18"/>
              <w:szCs w:val="18"/>
            </w:rPr>
            <w:delText>The Economic Growth of the United States, 1790–1860</w:delText>
          </w:r>
          <w:r w:rsidR="00823625" w:rsidDel="00F001A3">
            <w:rPr>
              <w:rFonts w:eastAsia="Times New Roman" w:cstheme="majorHAnsi"/>
              <w:i/>
              <w:iCs/>
              <w:color w:val="121212"/>
              <w:sz w:val="18"/>
              <w:szCs w:val="18"/>
            </w:rPr>
            <w:fldChar w:fldCharType="end"/>
          </w:r>
        </w:del>
      </w:ins>
      <w:del w:id="50" w:author="Amy Kim" w:date="2019-07-22T13:59:00Z">
        <w:r w:rsidRPr="00363681" w:rsidDel="00F001A3">
          <w:rPr>
            <w:rFonts w:eastAsia="Times New Roman" w:cstheme="majorHAnsi"/>
            <w:i/>
            <w:iCs/>
            <w:color w:val="121212"/>
            <w:sz w:val="18"/>
            <w:szCs w:val="18"/>
          </w:rPr>
          <w:delText xml:space="preserve"> </w:delText>
        </w:r>
        <w:r w:rsidRPr="00363681" w:rsidDel="00F001A3">
          <w:rPr>
            <w:rFonts w:eastAsia="Times New Roman" w:cstheme="majorHAnsi"/>
            <w:color w:val="121212"/>
            <w:sz w:val="18"/>
            <w:szCs w:val="18"/>
          </w:rPr>
          <w:delText xml:space="preserve">(New York: Harper &amp; Row, 1961), __ </w:delText>
        </w:r>
        <w:r w:rsidRPr="00363681" w:rsidDel="00F001A3">
          <w:rPr>
            <w:rFonts w:eastAsia="Times New Roman" w:cstheme="majorHAnsi"/>
            <w:i/>
            <w:color w:val="121212"/>
            <w:sz w:val="18"/>
            <w:szCs w:val="18"/>
          </w:rPr>
          <w:delText>cited in</w:delText>
        </w:r>
        <w:r w:rsidRPr="00363681" w:rsidDel="00F001A3">
          <w:rPr>
            <w:rFonts w:eastAsia="Times New Roman" w:cstheme="majorHAnsi"/>
            <w:color w:val="121212"/>
            <w:sz w:val="18"/>
            <w:szCs w:val="18"/>
          </w:rPr>
          <w:delText xml:space="preserve"> Roger L. Ransom, “</w:delText>
        </w:r>
        <w:r w:rsidDel="00F001A3">
          <w:fldChar w:fldCharType="begin"/>
        </w:r>
        <w:r w:rsidDel="00F001A3">
          <w:delInstrText xml:space="preserve"> HYPERLINK "https://eh.net/encyclopedia/the-economics-of-the-civil-war/" </w:delInstrText>
        </w:r>
        <w:r w:rsidDel="00F001A3">
          <w:fldChar w:fldCharType="separate"/>
        </w:r>
        <w:r w:rsidRPr="00363681" w:rsidDel="00F001A3">
          <w:rPr>
            <w:rFonts w:eastAsia="Times New Roman" w:cstheme="majorHAnsi"/>
            <w:color w:val="1155CC"/>
            <w:sz w:val="18"/>
            <w:szCs w:val="18"/>
            <w:u w:val="single"/>
          </w:rPr>
          <w:delText>The Economics of the Civil War</w:delText>
        </w:r>
        <w:r w:rsidDel="00F001A3">
          <w:rPr>
            <w:rFonts w:eastAsia="Times New Roman" w:cstheme="majorHAnsi"/>
            <w:color w:val="1155CC"/>
            <w:sz w:val="18"/>
            <w:szCs w:val="18"/>
            <w:u w:val="single"/>
          </w:rPr>
          <w:fldChar w:fldCharType="end"/>
        </w:r>
        <w:r w:rsidRPr="00363681" w:rsidDel="00F001A3">
          <w:rPr>
            <w:rFonts w:eastAsia="Times New Roman" w:cstheme="majorHAnsi"/>
            <w:color w:val="121212"/>
            <w:sz w:val="18"/>
            <w:szCs w:val="18"/>
          </w:rPr>
          <w:delText xml:space="preserve">,” </w:delText>
        </w:r>
        <w:r w:rsidRPr="00363681" w:rsidDel="00F001A3">
          <w:rPr>
            <w:rFonts w:eastAsia="Times New Roman" w:cstheme="majorHAnsi"/>
            <w:i/>
            <w:iCs/>
            <w:color w:val="121212"/>
            <w:sz w:val="18"/>
            <w:szCs w:val="18"/>
          </w:rPr>
          <w:delText>EH.net.</w:delText>
        </w:r>
      </w:del>
    </w:p>
  </w:footnote>
  <w:footnote w:id="23">
    <w:p w14:paraId="590663F9" w14:textId="77777777" w:rsidR="00F001A3" w:rsidRPr="00363681" w:rsidRDefault="00F001A3" w:rsidP="00F001A3">
      <w:pPr>
        <w:pStyle w:val="FootnoteText"/>
        <w:contextualSpacing/>
        <w:jc w:val="both"/>
        <w:rPr>
          <w:ins w:id="57" w:author="Amy Kim" w:date="2019-07-22T13:59:00Z"/>
          <w:rFonts w:cstheme="majorHAnsi"/>
          <w:sz w:val="18"/>
          <w:szCs w:val="18"/>
        </w:rPr>
      </w:pPr>
      <w:ins w:id="58" w:author="Amy Kim" w:date="2019-07-22T13:59:00Z">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Pr>
            <w:rFonts w:eastAsia="Times New Roman" w:cstheme="majorHAnsi"/>
            <w:i/>
            <w:iCs/>
            <w:color w:val="121212"/>
            <w:sz w:val="18"/>
            <w:szCs w:val="18"/>
          </w:rPr>
          <w:fldChar w:fldCharType="begin"/>
        </w:r>
        <w:r>
          <w:rPr>
            <w:rFonts w:eastAsia="Times New Roman" w:cstheme="majorHAnsi"/>
            <w:i/>
            <w:iCs/>
            <w:color w:val="121212"/>
            <w:sz w:val="18"/>
            <w:szCs w:val="18"/>
          </w:rPr>
          <w:instrText xml:space="preserve"> HYPERLINK "https://archive.org/stream/economicgrowthof00nort/economicgrowthof00nort_djvu.txt" </w:instrText>
        </w:r>
        <w:r>
          <w:rPr>
            <w:rFonts w:eastAsia="Times New Roman" w:cstheme="majorHAnsi"/>
            <w:i/>
            <w:iCs/>
            <w:color w:val="121212"/>
            <w:sz w:val="18"/>
            <w:szCs w:val="18"/>
          </w:rPr>
        </w:r>
        <w:r>
          <w:rPr>
            <w:rFonts w:eastAsia="Times New Roman" w:cstheme="majorHAnsi"/>
            <w:i/>
            <w:iCs/>
            <w:color w:val="121212"/>
            <w:sz w:val="18"/>
            <w:szCs w:val="18"/>
          </w:rPr>
          <w:fldChar w:fldCharType="separate"/>
        </w:r>
        <w:r w:rsidRPr="00823625">
          <w:rPr>
            <w:rStyle w:val="Hyperlink"/>
            <w:rFonts w:eastAsia="Times New Roman" w:cstheme="majorHAnsi"/>
            <w:i/>
            <w:iCs/>
            <w:sz w:val="18"/>
            <w:szCs w:val="18"/>
          </w:rPr>
          <w:t>The Economic Growth of the United States, 1790–1860</w:t>
        </w:r>
        <w:r>
          <w:rPr>
            <w:rFonts w:eastAsia="Times New Roman" w:cstheme="majorHAnsi"/>
            <w:i/>
            <w:iCs/>
            <w:color w:val="121212"/>
            <w:sz w:val="18"/>
            <w:szCs w:val="18"/>
          </w:rPr>
          <w:fldChar w:fldCharType="end"/>
        </w:r>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r>
          <w:fldChar w:fldCharType="begin"/>
        </w:r>
        <w:r>
          <w:instrText xml:space="preserve"> HYPERLINK "https://eh.net/encyclopedia/the-economics-of-the-civil-war/" </w:instrText>
        </w:r>
        <w:r>
          <w:fldChar w:fldCharType="separate"/>
        </w:r>
        <w:r w:rsidRPr="00363681">
          <w:rPr>
            <w:rFonts w:eastAsia="Times New Roman" w:cstheme="majorHAnsi"/>
            <w:color w:val="1155CC"/>
            <w:sz w:val="18"/>
            <w:szCs w:val="18"/>
            <w:u w:val="single"/>
          </w:rPr>
          <w:t>The Economics of the Civil War</w:t>
        </w:r>
        <w:r>
          <w:rPr>
            <w:rFonts w:eastAsia="Times New Roman" w:cstheme="majorHAnsi"/>
            <w:color w:val="1155CC"/>
            <w:sz w:val="18"/>
            <w:szCs w:val="18"/>
            <w:u w:val="single"/>
          </w:rPr>
          <w:fldChar w:fldCharType="end"/>
        </w:r>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ins>
    </w:p>
  </w:footnote>
  <w:footnote w:id="24">
    <w:p w14:paraId="05856D73"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5">
    <w:p w14:paraId="6AC48601" w14:textId="77777777" w:rsidR="000C0199" w:rsidRPr="00363681" w:rsidRDefault="000C0199"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0C0199" w:rsidRPr="00363681" w:rsidRDefault="000C0199">
      <w:pPr>
        <w:pStyle w:val="FootnoteText"/>
        <w:contextualSpacing/>
        <w:jc w:val="both"/>
        <w:rPr>
          <w:rFonts w:cstheme="majorHAnsi"/>
          <w:sz w:val="18"/>
          <w:szCs w:val="18"/>
        </w:rPr>
      </w:pPr>
    </w:p>
  </w:footnote>
  <w:footnote w:id="26">
    <w:p w14:paraId="43FA1C30"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7">
    <w:p w14:paraId="6D1846C9"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8">
    <w:p w14:paraId="576075B1"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3"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4"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5"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9">
    <w:p w14:paraId="2A8FFE10"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6"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30">
    <w:p w14:paraId="6B2429A2" w14:textId="504E7EA2" w:rsidR="000C0199" w:rsidRPr="00363681" w:rsidRDefault="000C0199"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7"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18"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1">
    <w:p w14:paraId="711281D4"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2">
    <w:p w14:paraId="6E0B8FEF"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0"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3">
    <w:p w14:paraId="4C9DAFA5"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4">
    <w:p w14:paraId="58683577"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5">
    <w:p w14:paraId="30D7FEFB"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2"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6">
    <w:p w14:paraId="3647FDAE" w14:textId="77777777" w:rsidR="000C0199" w:rsidRPr="00363681" w:rsidRDefault="000C0199">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3"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7">
    <w:p w14:paraId="02DBC9D7" w14:textId="77777777"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4"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8">
    <w:p w14:paraId="44DAF77A" w14:textId="77777777"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5"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9">
    <w:p w14:paraId="1F54C9E8" w14:textId="77777777"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40">
    <w:p w14:paraId="12D297CF"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7"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1">
    <w:p w14:paraId="3416A176"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28"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2">
    <w:p w14:paraId="633D0DB9"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29"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8445497"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0"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4">
    <w:p w14:paraId="306DEB4A"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w:t>
      </w:r>
      <w:proofErr w:type="spellStart"/>
      <w:r w:rsidRPr="00363681">
        <w:rPr>
          <w:rStyle w:val="a-size-large"/>
          <w:rFonts w:cstheme="majorHAnsi"/>
          <w:color w:val="111111"/>
          <w:sz w:val="18"/>
          <w:szCs w:val="18"/>
        </w:rPr>
        <w:t>Foner</w:t>
      </w:r>
      <w:proofErr w:type="spellEnd"/>
      <w:r w:rsidRPr="00363681">
        <w:rPr>
          <w:rStyle w:val="a-size-large"/>
          <w:rFonts w:cstheme="majorHAnsi"/>
          <w:color w:val="111111"/>
          <w:sz w:val="18"/>
          <w:szCs w:val="18"/>
        </w:rPr>
        <w:t xml:space="preserve">,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5">
    <w:p w14:paraId="03E845D6"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1"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6">
    <w:p w14:paraId="00CBCEF4"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2"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25CF2090"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3"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8">
    <w:p w14:paraId="1620F774"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4"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9">
    <w:p w14:paraId="09C1D288"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5"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50">
    <w:p w14:paraId="6BB65BC5"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6"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1">
    <w:p w14:paraId="4DEB8B24" w14:textId="77777777"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2">
    <w:p w14:paraId="6045BBF8" w14:textId="77777777"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7"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3">
    <w:p w14:paraId="6E48F567"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38"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39"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4">
    <w:p w14:paraId="7FFB683A"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5">
    <w:p w14:paraId="6ADA63FE" w14:textId="77777777" w:rsidR="000C0199" w:rsidRPr="00363681" w:rsidRDefault="000C0199">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0"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6">
    <w:p w14:paraId="573AE8E7"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1"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7">
    <w:p w14:paraId="0A05D9D6"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8">
    <w:p w14:paraId="1D829A25"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2"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9">
    <w:p w14:paraId="36604825" w14:textId="77777777" w:rsidR="000C0199" w:rsidRPr="00363681" w:rsidRDefault="000C0199">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60">
    <w:p w14:paraId="26BC90F4"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1">
    <w:p w14:paraId="2B11AE7E" w14:textId="77777777" w:rsidR="000C0199" w:rsidRPr="00363681" w:rsidRDefault="000C0199">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Wayne A. Grove and Craig </w:t>
      </w:r>
      <w:proofErr w:type="spellStart"/>
      <w:r w:rsidRPr="00363681">
        <w:rPr>
          <w:rFonts w:asciiTheme="majorHAnsi" w:hAnsiTheme="majorHAnsi" w:cstheme="majorHAnsi"/>
          <w:color w:val="000000"/>
          <w:sz w:val="18"/>
          <w:szCs w:val="18"/>
        </w:rPr>
        <w:t>Heinicke</w:t>
      </w:r>
      <w:proofErr w:type="spellEnd"/>
      <w:r w:rsidRPr="00363681">
        <w:rPr>
          <w:rFonts w:asciiTheme="majorHAnsi" w:hAnsiTheme="majorHAnsi" w:cstheme="majorHAnsi"/>
          <w:color w:val="000000"/>
          <w:sz w:val="18"/>
          <w:szCs w:val="18"/>
        </w:rPr>
        <w:t>, “</w:t>
      </w:r>
      <w:hyperlink r:id="rId44"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2">
    <w:p w14:paraId="754F9788"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09753665" w14:textId="77777777" w:rsidR="000C0199" w:rsidRPr="00363681" w:rsidRDefault="000C0199"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6"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4">
    <w:p w14:paraId="605FE70C" w14:textId="77777777" w:rsidR="000C0199" w:rsidRPr="00363681" w:rsidRDefault="000C0199">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7"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5">
    <w:p w14:paraId="5A2F97F1" w14:textId="77777777" w:rsidR="000C0199" w:rsidRPr="00363681" w:rsidRDefault="000C0199">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48"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49"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0"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6">
    <w:p w14:paraId="6EE4D78F" w14:textId="77777777" w:rsidR="000C0199" w:rsidRPr="00363681" w:rsidRDefault="000C0199">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w:t>
      </w:r>
      <w:proofErr w:type="gramStart"/>
      <w:r w:rsidRPr="00363681">
        <w:rPr>
          <w:rFonts w:asciiTheme="majorHAnsi" w:hAnsiTheme="majorHAnsi" w:cstheme="majorHAnsi"/>
          <w:color w:val="333333"/>
          <w:sz w:val="18"/>
          <w:szCs w:val="18"/>
        </w:rPr>
        <w:t>….The</w:t>
      </w:r>
      <w:proofErr w:type="gramEnd"/>
      <w:r w:rsidRPr="00363681">
        <w:rPr>
          <w:rFonts w:asciiTheme="majorHAnsi" w:hAnsiTheme="majorHAnsi" w:cstheme="majorHAnsi"/>
          <w:color w:val="333333"/>
          <w:sz w:val="18"/>
          <w:szCs w:val="18"/>
        </w:rPr>
        <w:t xml:space="preserve"> black share of the population in the typical northern or western city, where black residents were still a rarity at the turn of the twentieth century, increased from 5 percent in 1940 to 22 percent by 1970.”).</w:t>
      </w:r>
    </w:p>
  </w:footnote>
  <w:footnote w:id="67">
    <w:p w14:paraId="7C681BEB" w14:textId="35313348" w:rsidR="000C0199" w:rsidRPr="00363681" w:rsidRDefault="000C0199">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1"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8">
    <w:p w14:paraId="4103F56A"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Wayne A. Grove and Craig </w:t>
      </w:r>
      <w:proofErr w:type="spellStart"/>
      <w:r w:rsidRPr="00363681">
        <w:rPr>
          <w:rFonts w:cstheme="majorHAnsi"/>
          <w:color w:val="000000"/>
          <w:sz w:val="18"/>
          <w:szCs w:val="18"/>
        </w:rPr>
        <w:t>Heinicke</w:t>
      </w:r>
      <w:proofErr w:type="spellEnd"/>
      <w:r w:rsidRPr="00363681">
        <w:rPr>
          <w:rFonts w:cstheme="majorHAnsi"/>
          <w:color w:val="000000"/>
          <w:sz w:val="18"/>
          <w:szCs w:val="18"/>
        </w:rPr>
        <w:t>, “</w:t>
      </w:r>
      <w:hyperlink r:id="rId52"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9">
    <w:p w14:paraId="4FEAC4D7"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70">
    <w:p w14:paraId="7C8E4411" w14:textId="3B89235A"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1">
    <w:p w14:paraId="78D649D1" w14:textId="1724E395"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2">
    <w:p w14:paraId="4FDACAB0"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3">
    <w:p w14:paraId="3E7408CE" w14:textId="6883AD92" w:rsidR="000C0199" w:rsidRPr="00363681" w:rsidRDefault="000C0199">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3"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4">
    <w:p w14:paraId="04829F7B" w14:textId="77777777" w:rsidR="000C0199" w:rsidRPr="00363681" w:rsidRDefault="000C0199">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Wayne A. Grove and Craig </w:t>
      </w:r>
      <w:proofErr w:type="spellStart"/>
      <w:r w:rsidRPr="00363681">
        <w:rPr>
          <w:rFonts w:cstheme="majorHAnsi"/>
          <w:color w:val="000000"/>
          <w:sz w:val="18"/>
          <w:szCs w:val="18"/>
        </w:rPr>
        <w:t>Heinicke</w:t>
      </w:r>
      <w:proofErr w:type="spellEnd"/>
      <w:r w:rsidRPr="00363681">
        <w:rPr>
          <w:rFonts w:cstheme="majorHAnsi"/>
          <w:color w:val="000000"/>
          <w:sz w:val="18"/>
          <w:szCs w:val="18"/>
        </w:rPr>
        <w:t>,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5">
    <w:p w14:paraId="2EB0CF75" w14:textId="1EA6A51E" w:rsidR="000C0199" w:rsidRPr="00363681" w:rsidRDefault="000C0199">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Wayne A. Grove and Craig </w:t>
      </w:r>
      <w:proofErr w:type="spellStart"/>
      <w:r w:rsidRPr="00363681">
        <w:rPr>
          <w:rFonts w:asciiTheme="majorHAnsi" w:hAnsiTheme="majorHAnsi" w:cstheme="majorHAnsi"/>
          <w:color w:val="000000"/>
          <w:sz w:val="18"/>
          <w:szCs w:val="18"/>
        </w:rPr>
        <w:t>Heinicke</w:t>
      </w:r>
      <w:proofErr w:type="spellEnd"/>
      <w:r w:rsidRPr="00363681">
        <w:rPr>
          <w:rFonts w:asciiTheme="majorHAnsi" w:hAnsiTheme="majorHAnsi" w:cstheme="majorHAnsi"/>
          <w:color w:val="000000"/>
          <w:sz w:val="18"/>
          <w:szCs w:val="18"/>
        </w:rPr>
        <w:t>, “</w:t>
      </w:r>
      <w:hyperlink r:id="rId55"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w:t>
      </w:r>
      <w:proofErr w:type="spellStart"/>
      <w:r w:rsidRPr="00363681">
        <w:rPr>
          <w:rFonts w:asciiTheme="majorHAnsi" w:hAnsiTheme="majorHAnsi" w:cstheme="majorHAnsi"/>
          <w:color w:val="000000"/>
          <w:sz w:val="18"/>
          <w:szCs w:val="18"/>
        </w:rPr>
        <w:t>Heinicke</w:t>
      </w:r>
      <w:proofErr w:type="spellEnd"/>
      <w:r w:rsidRPr="00363681">
        <w:rPr>
          <w:rFonts w:asciiTheme="majorHAnsi" w:hAnsiTheme="majorHAnsi" w:cstheme="majorHAnsi"/>
          <w:color w:val="000000"/>
          <w:sz w:val="18"/>
          <w:szCs w:val="18"/>
        </w:rPr>
        <w:t>, “</w:t>
      </w:r>
      <w:hyperlink r:id="rId5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(“We find that mechanization and government acreage reduction programs formed the main impetus to rid the cotton fields of hand labor for </w:t>
      </w:r>
      <w:proofErr w:type="gramStart"/>
      <w:r w:rsidRPr="00363681">
        <w:rPr>
          <w:rFonts w:asciiTheme="majorHAnsi" w:hAnsiTheme="majorHAnsi" w:cstheme="majorHAnsi"/>
          <w:color w:val="000000"/>
          <w:sz w:val="18"/>
          <w:szCs w:val="18"/>
        </w:rPr>
        <w:t>good .</w:t>
      </w:r>
      <w:proofErr w:type="gramEnd"/>
      <w:r w:rsidRPr="00363681">
        <w:rPr>
          <w:rFonts w:asciiTheme="majorHAnsi" w:hAnsiTheme="majorHAnsi" w:cstheme="majorHAnsi"/>
          <w:color w:val="000000"/>
          <w:sz w:val="18"/>
          <w:szCs w:val="18"/>
        </w:rPr>
        <w:t xml:space="preserve"> .  .”).</w:t>
      </w:r>
    </w:p>
  </w:footnote>
  <w:footnote w:id="76">
    <w:p w14:paraId="501383BC" w14:textId="77777777" w:rsidR="000C0199" w:rsidRPr="00363681" w:rsidRDefault="000C0199">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w:t>
      </w:r>
      <w:proofErr w:type="spellStart"/>
      <w:r w:rsidRPr="00363681">
        <w:rPr>
          <w:rFonts w:asciiTheme="majorHAnsi" w:hAnsiTheme="majorHAnsi" w:cstheme="majorHAnsi"/>
          <w:color w:val="000000"/>
          <w:sz w:val="18"/>
          <w:szCs w:val="18"/>
        </w:rPr>
        <w:t>Heinicke</w:t>
      </w:r>
      <w:proofErr w:type="spellEnd"/>
      <w:r w:rsidRPr="00363681">
        <w:rPr>
          <w:rFonts w:asciiTheme="majorHAnsi" w:hAnsiTheme="majorHAnsi" w:cstheme="majorHAnsi"/>
          <w:color w:val="000000"/>
          <w:sz w:val="18"/>
          <w:szCs w:val="18"/>
        </w:rPr>
        <w:t>,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w:t>
      </w:r>
      <w:proofErr w:type="gramStart"/>
      <w:r w:rsidRPr="00363681">
        <w:rPr>
          <w:rFonts w:asciiTheme="majorHAnsi" w:hAnsiTheme="majorHAnsi" w:cstheme="majorHAnsi"/>
          <w:color w:val="000000"/>
          <w:sz w:val="18"/>
          <w:szCs w:val="18"/>
        </w:rPr>
        <w:t>) .</w:t>
      </w:r>
      <w:proofErr w:type="gramEnd"/>
      <w:r w:rsidRPr="00363681">
        <w:rPr>
          <w:rFonts w:asciiTheme="majorHAnsi" w:hAnsiTheme="majorHAnsi" w:cstheme="majorHAnsi"/>
          <w:color w:val="000000"/>
          <w:sz w:val="18"/>
          <w:szCs w:val="18"/>
        </w:rPr>
        <w:t xml:space="preserve"> </w:t>
      </w:r>
    </w:p>
  </w:footnote>
  <w:footnote w:id="77">
    <w:p w14:paraId="17B1A109" w14:textId="77777777" w:rsidR="000C0199" w:rsidRPr="00363681" w:rsidRDefault="000C0199">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Wayne A. Grove and Craig </w:t>
      </w:r>
      <w:proofErr w:type="spellStart"/>
      <w:r w:rsidRPr="00363681">
        <w:rPr>
          <w:rFonts w:asciiTheme="majorHAnsi" w:hAnsiTheme="majorHAnsi" w:cstheme="majorHAnsi"/>
          <w:color w:val="000000"/>
          <w:sz w:val="18"/>
          <w:szCs w:val="18"/>
        </w:rPr>
        <w:t>Heinicke</w:t>
      </w:r>
      <w:proofErr w:type="spellEnd"/>
      <w:r w:rsidRPr="00363681">
        <w:rPr>
          <w:rFonts w:asciiTheme="majorHAnsi" w:hAnsiTheme="majorHAnsi" w:cstheme="majorHAnsi"/>
          <w:color w:val="000000"/>
          <w:sz w:val="18"/>
          <w:szCs w:val="18"/>
        </w:rPr>
        <w:t>,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8">
    <w:p w14:paraId="532DB475" w14:textId="77777777" w:rsidR="000C0199" w:rsidRPr="00363681" w:rsidRDefault="000C0199"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59"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9">
    <w:p w14:paraId="57542FB6" w14:textId="19A31B19" w:rsidR="00F001A3" w:rsidRDefault="00F001A3">
      <w:pPr>
        <w:pStyle w:val="FootnoteText"/>
      </w:pPr>
      <w:ins w:id="86" w:author="Amy Kim" w:date="2019-07-22T14:04:00Z">
        <w:r>
          <w:rPr>
            <w:rStyle w:val="FootnoteReference"/>
          </w:rPr>
          <w:footnoteRef/>
        </w:r>
        <w:r>
          <w:t xml:space="preserve"> Data is </w:t>
        </w:r>
        <w:r>
          <w:t xml:space="preserve">weighted by 1990, 2000, </w:t>
        </w:r>
        <w:proofErr w:type="gramStart"/>
        <w:r>
          <w:t>2010  Census</w:t>
        </w:r>
        <w:proofErr w:type="gramEnd"/>
        <w:r>
          <w:t xml:space="preserve"> Bureau Population and 2013-2017 ACS Population estimates respectively</w:t>
        </w:r>
        <w:r>
          <w:t>.</w:t>
        </w:r>
      </w:ins>
    </w:p>
  </w:footnote>
  <w:footnote w:id="80">
    <w:p w14:paraId="009E9B75" w14:textId="09C0CEF6" w:rsidR="00F001A3" w:rsidRDefault="00F001A3">
      <w:pPr>
        <w:pStyle w:val="FootnoteText"/>
      </w:pPr>
      <w:ins w:id="91" w:author="Amy Kim" w:date="2019-07-22T14:05:00Z">
        <w:r>
          <w:rPr>
            <w:rStyle w:val="FootnoteReference"/>
          </w:rPr>
          <w:footnoteRef/>
        </w:r>
        <w:r>
          <w:t xml:space="preserve"> Data</w:t>
        </w:r>
      </w:ins>
      <w:ins w:id="92" w:author="Amy Kim" w:date="2019-07-22T14:06:00Z">
        <w:r>
          <w:t xml:space="preserve"> includes analysis of the</w:t>
        </w:r>
      </w:ins>
      <w:ins w:id="93" w:author="Amy Kim" w:date="2019-07-22T14:05:00Z">
        <w:r>
          <w:t xml:space="preserve"> whole population and </w:t>
        </w:r>
      </w:ins>
      <w:ins w:id="94" w:author="Amy Kim" w:date="2019-07-22T14:06:00Z">
        <w:r>
          <w:t>of specific</w:t>
        </w:r>
      </w:ins>
      <w:ins w:id="95" w:author="Amy Kim" w:date="2019-07-22T14:05:00Z">
        <w:r>
          <w:t xml:space="preserve"> demographic categories ‘Black or African American Alone’ and ‘White Alone, Not Hispanic or Latino’</w:t>
        </w:r>
      </w:ins>
      <w:ins w:id="96" w:author="Amy Kim" w:date="2019-07-22T14:06:00Z">
        <w:r>
          <w:t xml:space="preserve"> when noted.</w:t>
        </w:r>
      </w:ins>
    </w:p>
  </w:footnote>
  <w:footnote w:id="81">
    <w:p w14:paraId="777B45C0" w14:textId="037E76B7" w:rsidR="00F001A3" w:rsidRDefault="00F001A3">
      <w:pPr>
        <w:pStyle w:val="FootnoteText"/>
      </w:pPr>
      <w:ins w:id="118" w:author="Amy Kim" w:date="2019-07-22T14:09:00Z">
        <w:r>
          <w:rPr>
            <w:rStyle w:val="FootnoteReference"/>
          </w:rPr>
          <w:footnoteRef/>
        </w:r>
        <w:r>
          <w:t xml:space="preserve"> Data is</w:t>
        </w:r>
        <w:r>
          <w:t xml:space="preserve"> weighted by 1990, 2000, 2010 Census Bureau Population and 2013-2017 ACS Population estimates respectively</w:t>
        </w:r>
        <w:r>
          <w:t>.</w:t>
        </w:r>
      </w:ins>
    </w:p>
  </w:footnote>
  <w:footnote w:id="82">
    <w:p w14:paraId="64E43994" w14:textId="61553A01" w:rsidR="00F001A3" w:rsidRDefault="00F001A3">
      <w:pPr>
        <w:pStyle w:val="FootnoteText"/>
      </w:pPr>
      <w:ins w:id="127" w:author="Amy Kim" w:date="2019-07-22T14:11:00Z">
        <w:r>
          <w:rPr>
            <w:rStyle w:val="FootnoteReference"/>
          </w:rPr>
          <w:footnoteRef/>
        </w:r>
        <w:r>
          <w:t xml:space="preserve"> Data is</w:t>
        </w:r>
        <w:r>
          <w:t xml:space="preserve"> weighted by 1990, 2000, 2010 Census Bureau Population and 2013-2017 ACS Population estimates respectively</w:t>
        </w:r>
        <w:r>
          <w:t>.</w:t>
        </w:r>
      </w:ins>
    </w:p>
  </w:footnote>
  <w:footnote w:id="83">
    <w:p w14:paraId="3A632CEA" w14:textId="77777777" w:rsidR="00F001A3" w:rsidRDefault="00F001A3" w:rsidP="00F001A3">
      <w:pPr>
        <w:pStyle w:val="FootnoteText"/>
        <w:rPr>
          <w:ins w:id="141" w:author="Amy Kim" w:date="2019-07-22T14:15:00Z"/>
        </w:rPr>
      </w:pPr>
      <w:ins w:id="142" w:author="Amy Kim" w:date="2019-07-22T14:15:00Z">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ins>
    </w:p>
  </w:footnote>
  <w:footnote w:id="84">
    <w:p w14:paraId="042352CD" w14:textId="3CB02DFB" w:rsidR="00F001A3" w:rsidRDefault="00F001A3">
      <w:pPr>
        <w:pStyle w:val="FootnoteText"/>
      </w:pPr>
      <w:ins w:id="156" w:author="Amy Kim" w:date="2019-07-22T14:20:00Z">
        <w:r>
          <w:rPr>
            <w:rStyle w:val="FootnoteReference"/>
          </w:rPr>
          <w:footnoteRef/>
        </w:r>
        <w:r>
          <w:t xml:space="preserve"> </w:t>
        </w:r>
        <w:r>
          <w:t xml:space="preserve">Data is weighted by average </w:t>
        </w:r>
      </w:ins>
      <w:ins w:id="157" w:author="Amy Kim" w:date="2019-07-22T14:21:00Z">
        <w:r>
          <w:t>population</w:t>
        </w:r>
      </w:ins>
      <w:ins w:id="158" w:author="Amy Kim" w:date="2019-07-22T14:20:00Z">
        <w:r>
          <w:t xml:space="preserve"> over 2013-2017, and includes analysis of entire population, as well as for demographic categories ‘Black or African American Alone’ and ‘White Alone, Not Hispanic or Latino’ when noted.</w:t>
        </w:r>
      </w:ins>
    </w:p>
  </w:footnote>
  <w:footnote w:id="85">
    <w:p w14:paraId="1B70C5F9" w14:textId="77777777" w:rsidR="000C0199" w:rsidRPr="00363681" w:rsidRDefault="000C0199"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FE1E50E6"/>
    <w:lvl w:ilvl="0" w:tplc="1D6E4F6C">
      <w:numFmt w:val="bullet"/>
      <w:pStyle w:val="TOC3"/>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y Kim">
    <w15:presenceInfo w15:providerId="Windows Live" w15:userId="cbe42ccb35f4dee1"/>
  </w15:person>
  <w15:person w15:author="Spencer Overton">
    <w15:presenceInfo w15:providerId="Windows Live" w15:userId="4414d6178cc756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FEC"/>
    <w:rsid w:val="00032255"/>
    <w:rsid w:val="00033275"/>
    <w:rsid w:val="00036DBD"/>
    <w:rsid w:val="00040784"/>
    <w:rsid w:val="000433E0"/>
    <w:rsid w:val="00044E36"/>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5B2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47BC1"/>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41D7"/>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C3756"/>
    <w:rsid w:val="004C3C95"/>
    <w:rsid w:val="004D0C83"/>
    <w:rsid w:val="004D339A"/>
    <w:rsid w:val="004D5563"/>
    <w:rsid w:val="004D5F5F"/>
    <w:rsid w:val="004D642E"/>
    <w:rsid w:val="004F1984"/>
    <w:rsid w:val="004F61EE"/>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B0573"/>
    <w:rsid w:val="005B3E05"/>
    <w:rsid w:val="005B4676"/>
    <w:rsid w:val="005B48AD"/>
    <w:rsid w:val="005C0AD8"/>
    <w:rsid w:val="005C2229"/>
    <w:rsid w:val="005C28C2"/>
    <w:rsid w:val="005D6926"/>
    <w:rsid w:val="005E1FB3"/>
    <w:rsid w:val="005E45AF"/>
    <w:rsid w:val="005E6C12"/>
    <w:rsid w:val="005F27CC"/>
    <w:rsid w:val="005F2AAA"/>
    <w:rsid w:val="005F3547"/>
    <w:rsid w:val="005F3A6D"/>
    <w:rsid w:val="005F40FA"/>
    <w:rsid w:val="005F5992"/>
    <w:rsid w:val="005F7383"/>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70B3"/>
    <w:rsid w:val="0098069C"/>
    <w:rsid w:val="00980D40"/>
    <w:rsid w:val="00983BFE"/>
    <w:rsid w:val="00985BA8"/>
    <w:rsid w:val="009911CC"/>
    <w:rsid w:val="00992B1B"/>
    <w:rsid w:val="00992B60"/>
    <w:rsid w:val="0099711F"/>
    <w:rsid w:val="009971ED"/>
    <w:rsid w:val="009A02FD"/>
    <w:rsid w:val="009A0554"/>
    <w:rsid w:val="009A0844"/>
    <w:rsid w:val="009A4618"/>
    <w:rsid w:val="009A5F3D"/>
    <w:rsid w:val="009B018B"/>
    <w:rsid w:val="009B3397"/>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30B4"/>
    <w:rsid w:val="00A76494"/>
    <w:rsid w:val="00A771CB"/>
    <w:rsid w:val="00A83E10"/>
    <w:rsid w:val="00A86332"/>
    <w:rsid w:val="00A94E23"/>
    <w:rsid w:val="00AA06A4"/>
    <w:rsid w:val="00AC0FB8"/>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3C1A"/>
    <w:rsid w:val="00B27524"/>
    <w:rsid w:val="00B27EA7"/>
    <w:rsid w:val="00B33D14"/>
    <w:rsid w:val="00B362F6"/>
    <w:rsid w:val="00B418B8"/>
    <w:rsid w:val="00B47F13"/>
    <w:rsid w:val="00B54028"/>
    <w:rsid w:val="00B55B76"/>
    <w:rsid w:val="00B5760B"/>
    <w:rsid w:val="00B57F5F"/>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F261C"/>
    <w:rsid w:val="00CF33AD"/>
    <w:rsid w:val="00CF559E"/>
    <w:rsid w:val="00CF5CDE"/>
    <w:rsid w:val="00CF679C"/>
    <w:rsid w:val="00D0008B"/>
    <w:rsid w:val="00D00659"/>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7331"/>
    <w:rsid w:val="00D9067E"/>
    <w:rsid w:val="00D92894"/>
    <w:rsid w:val="00D97568"/>
    <w:rsid w:val="00D97AA4"/>
    <w:rsid w:val="00DA0AAF"/>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97821"/>
    <w:rsid w:val="00FA07FC"/>
    <w:rsid w:val="00FA1DA7"/>
    <w:rsid w:val="00FC0481"/>
    <w:rsid w:val="00FC4C13"/>
    <w:rsid w:val="00FD0D1E"/>
    <w:rsid w:val="00FD0FF9"/>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160B1F"/>
    <w:pPr>
      <w:keepNext/>
      <w:keepLines/>
      <w:spacing w:before="0" w:after="0"/>
      <w:contextualSpacing/>
      <w:jc w:val="both"/>
      <w:outlineLvl w:val="0"/>
    </w:pPr>
    <w:rPr>
      <w:rFonts w:ascii="Arial" w:eastAsiaTheme="majorEastAsia" w:hAnsi="Arial" w:cs="Arial"/>
      <w:b/>
      <w:bCs/>
      <w:color w:val="2D4F8E" w:themeColor="accent1" w:themeShade="B5"/>
      <w:sz w:val="48"/>
      <w:szCs w:val="48"/>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160B1F"/>
    <w:rPr>
      <w:rFonts w:ascii="Arial" w:eastAsiaTheme="majorEastAsia" w:hAnsi="Arial" w:cs="Arial"/>
      <w:b/>
      <w:bCs/>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jc w:val="left"/>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247BC1"/>
    <w:pPr>
      <w:numPr>
        <w:numId w:val="10"/>
      </w:numPr>
      <w:tabs>
        <w:tab w:val="right" w:leader="dot" w:pos="9350"/>
      </w:tabs>
      <w:spacing w:after="100"/>
      <w:pPrChange w:id="0" w:author="Amy Kim" w:date="2019-07-23T12:14:00Z">
        <w:pPr>
          <w:spacing w:before="240" w:after="100"/>
          <w:ind w:left="480"/>
        </w:pPr>
      </w:pPrChange>
    </w:pPr>
    <w:rPr>
      <w:b/>
      <w:noProof/>
      <w:rPrChange w:id="0" w:author="Amy Kim" w:date="2019-07-23T12:14:00Z">
        <w:rPr>
          <w:rFonts w:asciiTheme="majorHAnsi" w:eastAsiaTheme="minorEastAsia" w:hAnsiTheme="majorHAnsi"/>
          <w:sz w:val="24"/>
          <w:szCs w:val="24"/>
          <w:lang w:val="en-US" w:eastAsia="en-US" w:bidi="ar-SA"/>
        </w:rPr>
      </w:rPrChange>
    </w:r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styleId="UnresolvedMention">
    <w:name w:val="Unresolved Mention"/>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mailto:info@jointcenter.or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mailto:info@jointcenter.or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jointcenter.org" TargetMode="External"/><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eg"/><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www.history.com/news/slavery-profitable-southern-economy" TargetMode="External"/><Relationship Id="rId18" Type="http://schemas.openxmlformats.org/officeDocument/2006/relationships/hyperlink" Target="https://www.history.com/topics/industrial-revolution" TargetMode="External"/><Relationship Id="rId26" Type="http://schemas.openxmlformats.org/officeDocument/2006/relationships/hyperlink" Target="https://diverseeducation.com/article/81380/" TargetMode="External"/><Relationship Id="rId39" Type="http://schemas.openxmlformats.org/officeDocument/2006/relationships/hyperlink" Target="http://nationalhumanitiescenter.org/pds/maai2/freedom/text6/text6read.htm"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www.tuskegee.edu/about-us/history-and-mission"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southernspaces.org/2004/black-belt" TargetMode="External"/><Relationship Id="rId50" Type="http://schemas.openxmlformats.org/officeDocument/2006/relationships/hyperlink" Target="https://www.nber.org/papers/w25400" TargetMode="External"/><Relationship Id="rId55" Type="http://schemas.openxmlformats.org/officeDocument/2006/relationships/hyperlink" Target="https://www.jstor.org/stable/3132306?seq=1"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www.forbes.com/sites/hbsworkingknowledge/2017/05/03/the-clear-connection-between-slavery-and-american-capitalism/" TargetMode="External"/><Relationship Id="rId29" Type="http://schemas.openxmlformats.org/officeDocument/2006/relationships/hyperlink" Target="https://www.uncf.org/the-latest/where-we%E2%80%99ve-been-where-we%E2%80%99re-going-a-timeline-of-hbcu-development"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diverseeducation.com/article/81380/" TargetMode="External"/><Relationship Id="rId32" Type="http://schemas.openxmlformats.org/officeDocument/2006/relationships/hyperlink" Target="https://diverseeducation.com/article/81380/" TargetMode="External"/><Relationship Id="rId37"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40" Type="http://schemas.openxmlformats.org/officeDocument/2006/relationships/hyperlink" Target="https://books.google.com/books?id=uysUWebYxYQC&amp;pg=PR4&amp;dq=Donald+Holley,+Second+Great+Emancipation&amp;hl=en&amp;sa=X&amp;ved=0ahUKEwimo4GUyqXjAhVydt8KHfTPBToQ6AEIKjAA"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link.springer.com/article/10.1007%2Fs13524-017-0625-8"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19" Type="http://schemas.openxmlformats.org/officeDocument/2006/relationships/hyperlink" Target="https://www.chronicle.com/article/SlaveryCapitalism/150787"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 Id="rId14" Type="http://schemas.openxmlformats.org/officeDocument/2006/relationships/hyperlink" Target="https://psmag.com/news/america-the-house-that-slavery-built" TargetMode="External"/><Relationship Id="rId22" Type="http://schemas.openxmlformats.org/officeDocument/2006/relationships/hyperlink" Target="https://www.chronicle.com/article/SlaveryCapitalism/150787" TargetMode="External"/><Relationship Id="rId27" Type="http://schemas.openxmlformats.org/officeDocument/2006/relationships/hyperlink" Target="https://www2.ed.gov/about/offices/list/ocr/docs/hq9511.html" TargetMode="External"/><Relationship Id="rId30" Type="http://schemas.openxmlformats.org/officeDocument/2006/relationships/hyperlink" Target="https://www.uncf.org/the-latest/where-we%E2%80%99ve-been-where-we%E2%80%99re-going-a-timeline-of-hbcu-development" TargetMode="External"/><Relationship Id="rId35" Type="http://schemas.openxmlformats.org/officeDocument/2006/relationships/hyperlink" Target="http://historymatters.gmu.edu/d/39/"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www.jstor.org/stable/2121755?seq=1"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books.google.com/books?id=uysUWebYxYQC&amp;pg=PR4&amp;dq=Donald+Holley,+Second+Great+Emancipation&amp;hl=en&amp;sa=X&amp;ved=0ahUKEwimo4GUyqXjAhVydt8KHfTPBToQ6AEIKjAA"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www.history.com/news/slavery-profitable-southern-economy" TargetMode="External"/><Relationship Id="rId25" Type="http://schemas.openxmlformats.org/officeDocument/2006/relationships/hyperlink" Target="https://diverseeducation.com/article/81380/" TargetMode="External"/><Relationship Id="rId33" Type="http://schemas.openxmlformats.org/officeDocument/2006/relationships/hyperlink" Target="https://diverseeducation.com/article/81380/" TargetMode="External"/><Relationship Id="rId38" Type="http://schemas.openxmlformats.org/officeDocument/2006/relationships/hyperlink" Target="http://nationalhumanitiescenter.org/tserve/freedom/1865-1917/essays/reconstruction.htm" TargetMode="External"/><Relationship Id="rId46" Type="http://schemas.openxmlformats.org/officeDocument/2006/relationships/hyperlink" Target="https://books.google.com/books?id=uysUWebYxYQC&amp;pg=PR4&amp;dq=Donald+Holley,+Second+Great+Emancipation&amp;hl=en&amp;sa=X&amp;ved=0ahUKEwimo4GUyqXjAhVydt8KHfTPBToQ6AEIKjAA" TargetMode="External"/><Relationship Id="rId59" Type="http://schemas.openxmlformats.org/officeDocument/2006/relationships/hyperlink" Target="http://citeseerx.ist.psu.edu/viewdoc/download?doi=10.1.1.520.6879&amp;rep=rep1&amp;type=pdf" TargetMode="External"/><Relationship Id="rId20" Type="http://schemas.openxmlformats.org/officeDocument/2006/relationships/hyperlink" Target="https://www.theroot.com/why-was-cotton-king-1790895124" TargetMode="External"/><Relationship Id="rId41" Type="http://schemas.openxmlformats.org/officeDocument/2006/relationships/hyperlink" Target="https://books.google.com/books?id=uysUWebYxYQC&amp;pg=PR4&amp;dq=Donald+Holley,+Second+Great+Emancipation&amp;hl=en&amp;sa=X&amp;ved=0ahUKEwimo4GUyqXjAhVydt8KHfTPBToQ6AEIKjAA"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opinionator.blogs.nytimes.com/2015/04/03/how-the-slave-trade-built-america/" TargetMode="External"/><Relationship Id="rId23" Type="http://schemas.openxmlformats.org/officeDocument/2006/relationships/hyperlink" Target="https://diverseeducation.com/article/81380/" TargetMode="External"/><Relationship Id="rId28" Type="http://schemas.openxmlformats.org/officeDocument/2006/relationships/hyperlink" Target="https://www.uncfsu.edu/about-us/our-history" TargetMode="External"/><Relationship Id="rId36" Type="http://schemas.openxmlformats.org/officeDocument/2006/relationships/hyperlink" Target="https://books.google.com/books/about/The_Souls_of_Black_Folk.html?id=JPv4-U5q5BEC&amp;printsec=frontcover&amp;source=kp_read_button" TargetMode="External"/><Relationship Id="rId49" Type="http://schemas.openxmlformats.org/officeDocument/2006/relationships/hyperlink" Target="https://www.cambridge.org/core/journals/journal-of-economic-history/article/div-classtitlethe-impact-of-the-boll-weevil-18921932div/B726479ED1550ECE8F28A7D8115F5A52"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snews.com/news/national-news/articles/2017-02-07/exploiting-black-labor-after-the-abolition-of-slavery" TargetMode="External"/><Relationship Id="rId44" Type="http://schemas.openxmlformats.org/officeDocument/2006/relationships/hyperlink" Target="https://www.jstor.org/stable/3132306?seq=1" TargetMode="External"/><Relationship Id="rId52" Type="http://schemas.openxmlformats.org/officeDocument/2006/relationships/hyperlink" Target="https://www.jstor.org/stable/3132306?seq=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B17AFCDC-DCF8-2547-B46B-F793EFD01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44</Pages>
  <Words>6081</Words>
  <Characters>34665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2</cp:revision>
  <cp:lastPrinted>2019-06-27T19:29:00Z</cp:lastPrinted>
  <dcterms:created xsi:type="dcterms:W3CDTF">2019-07-22T17:35:00Z</dcterms:created>
  <dcterms:modified xsi:type="dcterms:W3CDTF">2019-07-24T20:36:00Z</dcterms:modified>
</cp:coreProperties>
</file>